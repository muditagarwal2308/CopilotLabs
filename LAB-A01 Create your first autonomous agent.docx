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B9104" w14:textId="1D134B6D" w:rsidR="004709BD" w:rsidRPr="0073428B" w:rsidRDefault="004709BD" w:rsidP="00675E1D">
      <w:pPr>
        <w:spacing w:after="80"/>
        <w:contextualSpacing/>
        <w:rPr>
          <w:rFonts w:ascii="Trebuchet MS" w:hAnsi="Trebuchet MS"/>
          <w:b/>
          <w:color w:val="7030A0"/>
          <w:spacing w:val="-10"/>
          <w:kern w:val="28"/>
          <w:sz w:val="44"/>
        </w:rPr>
      </w:pPr>
      <w:r w:rsidRPr="0073428B">
        <w:rPr>
          <w:rFonts w:ascii="Trebuchet MS" w:hAnsi="Trebuchet MS"/>
          <w:b/>
          <w:color w:val="7030A0"/>
          <w:spacing w:val="-10"/>
          <w:kern w:val="28"/>
          <w:sz w:val="44"/>
        </w:rPr>
        <w:t>LAB-</w:t>
      </w:r>
      <w:r w:rsidR="00D25154" w:rsidRPr="0073428B">
        <w:rPr>
          <w:rFonts w:ascii="Trebuchet MS" w:hAnsi="Trebuchet MS"/>
          <w:b/>
          <w:color w:val="7030A0"/>
          <w:spacing w:val="-10"/>
          <w:kern w:val="28"/>
          <w:sz w:val="44"/>
        </w:rPr>
        <w:t>A</w:t>
      </w:r>
      <w:r w:rsidR="0000744F" w:rsidRPr="0073428B">
        <w:rPr>
          <w:rFonts w:ascii="Trebuchet MS" w:hAnsi="Trebuchet MS"/>
          <w:spacing w:val="-10"/>
          <w:kern w:val="28"/>
          <w:sz w:val="44"/>
        </w:rPr>
        <w:t>0</w:t>
      </w:r>
      <w:r w:rsidR="00D25154" w:rsidRPr="0073428B">
        <w:rPr>
          <w:rFonts w:ascii="Trebuchet MS" w:hAnsi="Trebuchet MS"/>
          <w:spacing w:val="-10"/>
          <w:kern w:val="28"/>
          <w:sz w:val="44"/>
        </w:rPr>
        <w:t>1</w:t>
      </w:r>
      <w:r w:rsidRPr="0073428B">
        <w:rPr>
          <w:rFonts w:ascii="Trebuchet MS" w:hAnsi="Trebuchet MS"/>
          <w:b/>
          <w:color w:val="7030A0"/>
          <w:spacing w:val="-10"/>
          <w:kern w:val="28"/>
          <w:sz w:val="44"/>
        </w:rPr>
        <w:t xml:space="preserve"> </w:t>
      </w:r>
      <w:sdt>
        <w:sdtPr>
          <w:rPr>
            <w:rFonts w:ascii="Trebuchet MS" w:eastAsia="SimHei" w:hAnsi="Trebuchet MS" w:cs="Times New Roman"/>
            <w:b/>
            <w:color w:val="7030A0"/>
            <w:spacing w:val="-10"/>
            <w:kern w:val="28"/>
            <w:sz w:val="44"/>
            <w:lang w:eastAsia="ja-JP"/>
          </w:rPr>
          <w:alias w:val="Titre "/>
          <w:tag w:val=""/>
          <w:id w:val="1012886294"/>
          <w:placeholder>
            <w:docPart w:val="39A824A581984D659ACD3F3F35FB6146"/>
          </w:placeholder>
          <w:dataBinding w:prefixMappings="xmlns:ns0='http://purl.org/dc/elements/1.1/' xmlns:ns1='http://schemas.openxmlformats.org/package/2006/metadata/core-properties' " w:xpath="/ns1:coreProperties[1]/ns0:title[1]" w:storeItemID="{6C3C8BC8-F283-45AE-878A-BAB7291924A1}"/>
          <w:text/>
        </w:sdtPr>
        <w:sdtContent>
          <w:r w:rsidR="0043059B" w:rsidRPr="0073428B">
            <w:rPr>
              <w:rFonts w:ascii="Trebuchet MS" w:eastAsia="SimHei" w:hAnsi="Trebuchet MS" w:cs="Times New Roman"/>
              <w:b/>
              <w:color w:val="7030A0"/>
              <w:spacing w:val="-10"/>
              <w:kern w:val="28"/>
              <w:sz w:val="44"/>
              <w:lang w:eastAsia="ja-JP"/>
            </w:rPr>
            <w:t>Create your first autonomous agent</w:t>
          </w:r>
        </w:sdtContent>
      </w:sdt>
    </w:p>
    <w:sdt>
      <w:sdtPr>
        <w:rPr>
          <w:rFonts w:ascii="Trebuchet MS" w:hAnsi="Trebuchet MS"/>
          <w:b/>
          <w:bCs/>
          <w:color w:val="262626"/>
          <w:spacing w:val="15"/>
        </w:rPr>
        <w:alias w:val="Tagline"/>
        <w:tag w:val="Tagline"/>
        <w:id w:val="-1893883127"/>
        <w:lock w:val="sdtLocked"/>
        <w:placeholder>
          <w:docPart w:val="DefaultPlaceholder_-1854013440"/>
        </w:placeholder>
      </w:sdtPr>
      <w:sdtEndPr>
        <w:rPr>
          <w:color w:val="000000" w:themeColor="text1"/>
        </w:rPr>
      </w:sdtEndPr>
      <w:sdtContent>
        <w:p w14:paraId="58872550" w14:textId="36CAE963" w:rsidR="004709BD" w:rsidRPr="0073428B" w:rsidRDefault="00835EC2" w:rsidP="00835EC2">
          <w:pPr>
            <w:rPr>
              <w:rFonts w:ascii="Trebuchet MS" w:hAnsi="Trebuchet MS"/>
              <w:b/>
              <w:color w:val="262626"/>
              <w:spacing w:val="15"/>
            </w:rPr>
          </w:pPr>
          <w:r w:rsidRPr="0073428B">
            <w:rPr>
              <w:rFonts w:ascii="Trebuchet MS" w:hAnsi="Trebuchet MS"/>
              <w:b/>
              <w:color w:val="262626"/>
              <w:spacing w:val="15"/>
            </w:rPr>
            <w:t>Create an intelligent</w:t>
          </w:r>
          <w:r w:rsidR="00767510">
            <w:rPr>
              <w:rFonts w:ascii="Trebuchet MS" w:hAnsi="Trebuchet MS"/>
              <w:b/>
              <w:color w:val="262626"/>
              <w:spacing w:val="15"/>
            </w:rPr>
            <w:t>,</w:t>
          </w:r>
          <w:r w:rsidRPr="0073428B">
            <w:rPr>
              <w:rFonts w:ascii="Trebuchet MS" w:hAnsi="Trebuchet MS"/>
              <w:b/>
              <w:color w:val="262626"/>
              <w:spacing w:val="15"/>
            </w:rPr>
            <w:t xml:space="preserve"> </w:t>
          </w:r>
          <w:r w:rsidR="00317254" w:rsidRPr="0073428B">
            <w:rPr>
              <w:rFonts w:ascii="Trebuchet MS" w:hAnsi="Trebuchet MS"/>
              <w:b/>
              <w:color w:val="262626"/>
              <w:spacing w:val="15"/>
            </w:rPr>
            <w:t>self-</w:t>
          </w:r>
          <w:r w:rsidR="006C1EB0" w:rsidRPr="0073428B">
            <w:rPr>
              <w:rFonts w:ascii="Trebuchet MS" w:hAnsi="Trebuchet MS"/>
              <w:b/>
              <w:color w:val="262626"/>
              <w:spacing w:val="15"/>
            </w:rPr>
            <w:t>directed</w:t>
          </w:r>
          <w:r w:rsidR="00317254" w:rsidRPr="0073428B">
            <w:rPr>
              <w:rFonts w:ascii="Trebuchet MS" w:hAnsi="Trebuchet MS"/>
              <w:b/>
              <w:color w:val="262626"/>
              <w:spacing w:val="15"/>
            </w:rPr>
            <w:t xml:space="preserve"> </w:t>
          </w:r>
          <w:r w:rsidRPr="0073428B">
            <w:rPr>
              <w:rFonts w:ascii="Trebuchet MS" w:hAnsi="Trebuchet MS"/>
              <w:b/>
              <w:color w:val="262626"/>
              <w:spacing w:val="15"/>
            </w:rPr>
            <w:t xml:space="preserve">agent </w:t>
          </w:r>
          <w:r w:rsidR="00767510">
            <w:rPr>
              <w:rFonts w:ascii="Trebuchet MS" w:hAnsi="Trebuchet MS"/>
              <w:b/>
              <w:color w:val="262626"/>
              <w:spacing w:val="15"/>
            </w:rPr>
            <w:t>to</w:t>
          </w:r>
          <w:r w:rsidRPr="0073428B">
            <w:rPr>
              <w:rFonts w:ascii="Trebuchet MS" w:hAnsi="Trebuchet MS"/>
              <w:b/>
              <w:color w:val="262626"/>
              <w:spacing w:val="15"/>
            </w:rPr>
            <w:t xml:space="preserve"> </w:t>
          </w:r>
          <w:r w:rsidR="00317254" w:rsidRPr="0073428B">
            <w:rPr>
              <w:rFonts w:ascii="Trebuchet MS" w:hAnsi="Trebuchet MS"/>
              <w:b/>
              <w:color w:val="262626"/>
              <w:spacing w:val="15"/>
            </w:rPr>
            <w:t>ensure</w:t>
          </w:r>
          <w:r w:rsidR="00767510">
            <w:rPr>
              <w:rFonts w:ascii="Trebuchet MS" w:hAnsi="Trebuchet MS"/>
              <w:b/>
              <w:color w:val="262626"/>
              <w:spacing w:val="15"/>
            </w:rPr>
            <w:t xml:space="preserve"> th</w:t>
          </w:r>
          <w:r w:rsidR="00715032">
            <w:rPr>
              <w:rFonts w:ascii="Trebuchet MS" w:hAnsi="Trebuchet MS"/>
              <w:b/>
              <w:color w:val="262626"/>
              <w:spacing w:val="15"/>
            </w:rPr>
            <w:t>at</w:t>
          </w:r>
          <w:r w:rsidR="00317254" w:rsidRPr="0073428B">
            <w:rPr>
              <w:rFonts w:ascii="Trebuchet MS" w:hAnsi="Trebuchet MS"/>
              <w:b/>
              <w:color w:val="262626"/>
              <w:spacing w:val="15"/>
            </w:rPr>
            <w:t xml:space="preserve"> new hires at Contoso are trained and equipped to start their new role</w:t>
          </w:r>
          <w:r w:rsidR="00767510">
            <w:rPr>
              <w:rFonts w:ascii="Trebuchet MS" w:hAnsi="Trebuchet MS"/>
              <w:b/>
              <w:color w:val="262626"/>
              <w:spacing w:val="15"/>
            </w:rPr>
            <w:t>s</w:t>
          </w:r>
          <w:r w:rsidRPr="0073428B">
            <w:rPr>
              <w:rFonts w:ascii="Trebuchet MS" w:hAnsi="Trebuchet MS"/>
              <w:b/>
              <w:color w:val="262626"/>
              <w:spacing w:val="15"/>
            </w:rPr>
            <w:t>.</w:t>
          </w:r>
        </w:p>
      </w:sdtContent>
    </w:sdt>
    <w:p w14:paraId="551162FF" w14:textId="18F8176B" w:rsidR="00714197" w:rsidRPr="0073428B" w:rsidRDefault="00714197" w:rsidP="00714197">
      <w:pPr>
        <w:pStyle w:val="Heading1"/>
      </w:pPr>
      <w:r w:rsidRPr="0073428B">
        <w:t>Lab Details</w:t>
      </w:r>
      <w:r w:rsidR="0C3C982C" w:rsidRPr="0073428B">
        <w:t xml:space="preserve"> – </w:t>
      </w:r>
      <w:r w:rsidR="000A0872">
        <w:rPr>
          <w:highlight w:val="yellow"/>
        </w:rPr>
        <w:t>Lab</w:t>
      </w:r>
      <w:r w:rsidR="0C3C982C">
        <w:rPr>
          <w:highlight w:val="yellow"/>
        </w:rPr>
        <w:t xml:space="preserve"> in </w:t>
      </w:r>
      <w:r w:rsidR="000A0872">
        <w:rPr>
          <w:highlight w:val="yellow"/>
        </w:rPr>
        <w:t>review (pls do not publish yet)</w:t>
      </w:r>
      <w:r w:rsidR="00025C79">
        <w:rPr>
          <w:highlight w:val="yellow"/>
        </w:rPr>
        <w:t xml:space="preserve">. </w:t>
      </w:r>
      <w:r w:rsidR="0C3C982C" w:rsidRPr="0073428B">
        <w:rPr>
          <w:highlight w:val="yellow"/>
        </w:rPr>
        <w:t>-Audrie</w:t>
      </w:r>
    </w:p>
    <w:tbl>
      <w:tblPr>
        <w:tblStyle w:val="TableauPlandecours-Sansbordures"/>
        <w:tblW w:w="0" w:type="auto"/>
        <w:shd w:val="clear" w:color="auto" w:fill="F2F2F2" w:themeFill="background1" w:themeFillShade="F2"/>
        <w:tblLook w:val="04A0" w:firstRow="1" w:lastRow="0" w:firstColumn="1" w:lastColumn="0" w:noHBand="0" w:noVBand="1"/>
        <w:tblDescription w:val="Le tableau d’informations sur l'enseignant contient le nom de l’enseignant, son adresse e-mail, l’emplacement du bureau et les horaires"/>
      </w:tblPr>
      <w:tblGrid>
        <w:gridCol w:w="1884"/>
        <w:gridCol w:w="1806"/>
        <w:gridCol w:w="4046"/>
        <w:gridCol w:w="1701"/>
      </w:tblGrid>
      <w:tr w:rsidR="00714197" w:rsidRPr="0073428B" w14:paraId="320645C5" w14:textId="77777777" w:rsidTr="00D40D2E">
        <w:trPr>
          <w:cnfStyle w:val="100000000000" w:firstRow="1" w:lastRow="0" w:firstColumn="0" w:lastColumn="0" w:oddVBand="0" w:evenVBand="0" w:oddHBand="0" w:evenHBand="0" w:firstRowFirstColumn="0" w:firstRowLastColumn="0" w:lastRowFirstColumn="0" w:lastRowLastColumn="0"/>
        </w:trPr>
        <w:tc>
          <w:tcPr>
            <w:tcW w:w="1884" w:type="dxa"/>
            <w:shd w:val="clear" w:color="auto" w:fill="F2F2F2" w:themeFill="background1" w:themeFillShade="F2"/>
          </w:tcPr>
          <w:p w14:paraId="170FB75E" w14:textId="77777777" w:rsidR="00714197" w:rsidRPr="0073428B" w:rsidRDefault="00714197" w:rsidP="00176E0A">
            <w:pPr>
              <w:spacing w:before="60" w:after="60"/>
              <w:ind w:left="101" w:right="101"/>
              <w:rPr>
                <w:sz w:val="20"/>
                <w:szCs w:val="20"/>
                <w:lang w:val="en-US"/>
              </w:rPr>
            </w:pPr>
            <w:r w:rsidRPr="0073428B">
              <w:rPr>
                <w:sz w:val="20"/>
                <w:szCs w:val="20"/>
                <w:lang w:val="en-US"/>
              </w:rPr>
              <w:t>Level</w:t>
            </w:r>
          </w:p>
        </w:tc>
        <w:tc>
          <w:tcPr>
            <w:tcW w:w="1806" w:type="dxa"/>
            <w:shd w:val="clear" w:color="auto" w:fill="F2F2F2" w:themeFill="background1" w:themeFillShade="F2"/>
          </w:tcPr>
          <w:p w14:paraId="50FA45BF" w14:textId="77777777" w:rsidR="00714197" w:rsidRPr="0073428B" w:rsidRDefault="00714197" w:rsidP="00176E0A">
            <w:pPr>
              <w:spacing w:before="60" w:after="60"/>
              <w:ind w:left="101" w:right="101"/>
              <w:rPr>
                <w:sz w:val="20"/>
                <w:szCs w:val="20"/>
                <w:lang w:val="en-US"/>
              </w:rPr>
            </w:pPr>
            <w:r w:rsidRPr="0073428B">
              <w:rPr>
                <w:sz w:val="20"/>
                <w:szCs w:val="20"/>
                <w:lang w:val="en-US"/>
              </w:rPr>
              <w:t>Persona</w:t>
            </w:r>
          </w:p>
        </w:tc>
        <w:tc>
          <w:tcPr>
            <w:tcW w:w="4046" w:type="dxa"/>
            <w:shd w:val="clear" w:color="auto" w:fill="F2F2F2" w:themeFill="background1" w:themeFillShade="F2"/>
          </w:tcPr>
          <w:p w14:paraId="2C529DDC" w14:textId="77777777" w:rsidR="00714197" w:rsidRPr="0073428B" w:rsidRDefault="00714197" w:rsidP="00176E0A">
            <w:pPr>
              <w:spacing w:before="60" w:after="60"/>
              <w:ind w:left="101" w:right="101"/>
              <w:rPr>
                <w:sz w:val="20"/>
                <w:szCs w:val="20"/>
                <w:lang w:val="en-US"/>
              </w:rPr>
            </w:pPr>
            <w:r w:rsidRPr="0073428B">
              <w:rPr>
                <w:sz w:val="20"/>
                <w:szCs w:val="20"/>
                <w:lang w:val="en-US"/>
              </w:rPr>
              <w:t>Purpose</w:t>
            </w:r>
          </w:p>
        </w:tc>
        <w:tc>
          <w:tcPr>
            <w:tcW w:w="1701" w:type="dxa"/>
            <w:shd w:val="clear" w:color="auto" w:fill="F2F2F2" w:themeFill="background1" w:themeFillShade="F2"/>
          </w:tcPr>
          <w:p w14:paraId="787EC2DB" w14:textId="77777777" w:rsidR="00714197" w:rsidRPr="0073428B" w:rsidRDefault="00714197" w:rsidP="00176E0A">
            <w:pPr>
              <w:spacing w:before="60" w:after="60"/>
              <w:ind w:left="101" w:right="101"/>
              <w:rPr>
                <w:sz w:val="20"/>
                <w:szCs w:val="20"/>
                <w:lang w:val="en-US"/>
              </w:rPr>
            </w:pPr>
            <w:r w:rsidRPr="0073428B">
              <w:rPr>
                <w:sz w:val="20"/>
                <w:szCs w:val="20"/>
                <w:lang w:val="en-US"/>
              </w:rPr>
              <w:t>Estimated time to complete</w:t>
            </w:r>
          </w:p>
        </w:tc>
      </w:tr>
      <w:tr w:rsidR="00714197" w:rsidRPr="0073428B" w14:paraId="35093B63" w14:textId="77777777" w:rsidTr="00D40D2E">
        <w:tc>
          <w:tcPr>
            <w:tcW w:w="1884" w:type="dxa"/>
            <w:shd w:val="clear" w:color="auto" w:fill="F2F2F2" w:themeFill="background1" w:themeFillShade="F2"/>
          </w:tcPr>
          <w:p w14:paraId="35AF53EF" w14:textId="450C1172" w:rsidR="00714197" w:rsidRPr="0073428B" w:rsidRDefault="00C1406A" w:rsidP="00176E0A">
            <w:pPr>
              <w:pStyle w:val="NoSpacing"/>
              <w:spacing w:before="60" w:after="60"/>
              <w:ind w:left="101" w:right="101"/>
              <w:rPr>
                <w:sz w:val="20"/>
                <w:szCs w:val="20"/>
                <w:lang w:val="en-US"/>
              </w:rPr>
            </w:pPr>
            <w:r w:rsidRPr="0073428B">
              <w:rPr>
                <w:sz w:val="20"/>
                <w:szCs w:val="20"/>
                <w:lang w:val="en-US"/>
              </w:rPr>
              <w:t>100</w:t>
            </w:r>
          </w:p>
        </w:tc>
        <w:tc>
          <w:tcPr>
            <w:tcW w:w="1806" w:type="dxa"/>
            <w:shd w:val="clear" w:color="auto" w:fill="F2F2F2" w:themeFill="background1" w:themeFillShade="F2"/>
          </w:tcPr>
          <w:p w14:paraId="2233C899" w14:textId="57C165D7" w:rsidR="00714197" w:rsidRPr="0073428B" w:rsidRDefault="00942AAE" w:rsidP="00176E0A">
            <w:pPr>
              <w:pStyle w:val="NoSpacing"/>
              <w:spacing w:before="60" w:after="60"/>
              <w:ind w:left="101" w:right="101"/>
              <w:rPr>
                <w:sz w:val="20"/>
                <w:szCs w:val="20"/>
                <w:lang w:val="en-US"/>
              </w:rPr>
            </w:pPr>
            <w:r w:rsidRPr="0073428B">
              <w:rPr>
                <w:sz w:val="20"/>
                <w:szCs w:val="20"/>
                <w:lang w:val="en-US"/>
              </w:rPr>
              <w:t>Basic Maker</w:t>
            </w:r>
          </w:p>
        </w:tc>
        <w:tc>
          <w:tcPr>
            <w:tcW w:w="4046" w:type="dxa"/>
            <w:shd w:val="clear" w:color="auto" w:fill="F2F2F2" w:themeFill="background1" w:themeFillShade="F2"/>
          </w:tcPr>
          <w:p w14:paraId="37A36814" w14:textId="2F64F642" w:rsidR="00714197" w:rsidRPr="0073428B" w:rsidRDefault="006C1EB0" w:rsidP="00176E0A">
            <w:pPr>
              <w:pStyle w:val="NoSpacing"/>
              <w:spacing w:before="60" w:after="60"/>
              <w:ind w:left="101" w:right="101"/>
              <w:rPr>
                <w:sz w:val="20"/>
                <w:szCs w:val="20"/>
                <w:lang w:val="en-US"/>
              </w:rPr>
            </w:pPr>
            <w:r w:rsidRPr="0073428B">
              <w:rPr>
                <w:sz w:val="20"/>
                <w:szCs w:val="20"/>
                <w:lang w:val="en-US"/>
              </w:rPr>
              <w:t>This lab will walk you through the planning and development of an Autonomous Agent. We will first understand the value of Autonomous over Process Flows and then we will build an employee onboarding agent.</w:t>
            </w:r>
          </w:p>
        </w:tc>
        <w:tc>
          <w:tcPr>
            <w:tcW w:w="1701" w:type="dxa"/>
            <w:shd w:val="clear" w:color="auto" w:fill="F2F2F2" w:themeFill="background1" w:themeFillShade="F2"/>
          </w:tcPr>
          <w:p w14:paraId="12DCA095" w14:textId="22B61398" w:rsidR="00714197" w:rsidRPr="0073428B" w:rsidRDefault="006C1EB0" w:rsidP="00176E0A">
            <w:pPr>
              <w:pStyle w:val="NoSpacing"/>
              <w:spacing w:before="60" w:after="60"/>
              <w:ind w:left="101" w:right="101"/>
              <w:rPr>
                <w:sz w:val="20"/>
                <w:szCs w:val="20"/>
                <w:lang w:val="en-US"/>
              </w:rPr>
            </w:pPr>
            <w:r w:rsidRPr="0073428B">
              <w:rPr>
                <w:sz w:val="20"/>
                <w:szCs w:val="20"/>
                <w:lang w:val="en-US"/>
              </w:rPr>
              <w:t>1</w:t>
            </w:r>
            <w:r w:rsidR="00D067A3">
              <w:rPr>
                <w:sz w:val="20"/>
                <w:szCs w:val="20"/>
                <w:lang w:val="en-US"/>
              </w:rPr>
              <w:t>.5</w:t>
            </w:r>
            <w:r w:rsidRPr="0073428B">
              <w:rPr>
                <w:sz w:val="20"/>
                <w:szCs w:val="20"/>
                <w:lang w:val="en-US"/>
              </w:rPr>
              <w:t xml:space="preserve"> Hour</w:t>
            </w:r>
            <w:r w:rsidR="00D067A3">
              <w:rPr>
                <w:sz w:val="20"/>
                <w:szCs w:val="20"/>
                <w:lang w:val="en-US"/>
              </w:rPr>
              <w:t>s</w:t>
            </w:r>
          </w:p>
        </w:tc>
      </w:tr>
    </w:tbl>
    <w:p w14:paraId="3E3814D7" w14:textId="2949B892" w:rsidR="00714197" w:rsidRPr="0073428B" w:rsidRDefault="00714197" w:rsidP="00F54274">
      <w:pPr>
        <w:pStyle w:val="Heading2"/>
      </w:pPr>
      <w:r w:rsidRPr="0073428B">
        <w:t>Prerequisites</w:t>
      </w:r>
    </w:p>
    <w:p w14:paraId="69D0C5C0" w14:textId="77777777" w:rsidR="00914DE3" w:rsidRPr="0073428B" w:rsidRDefault="008506B7" w:rsidP="00F53165">
      <w:pPr>
        <w:spacing w:line="240" w:lineRule="auto"/>
      </w:pPr>
      <w:r w:rsidRPr="0073428B">
        <w:t xml:space="preserve">You need to be able to create a custom agent in </w:t>
      </w:r>
      <w:hyperlink r:id="rId12" w:history="1">
        <w:r w:rsidR="00DB206B" w:rsidRPr="0073428B">
          <w:rPr>
            <w:rStyle w:val="Hyperlink"/>
          </w:rPr>
          <w:t>https://copilotstudio.microsoft.com/</w:t>
        </w:r>
      </w:hyperlink>
      <w:r w:rsidR="000601D6" w:rsidRPr="0073428B">
        <w:t xml:space="preserve">. </w:t>
      </w:r>
    </w:p>
    <w:p w14:paraId="4870B2BD" w14:textId="4BE9F7B5" w:rsidR="00B12600" w:rsidRPr="0073428B" w:rsidRDefault="00FA7391" w:rsidP="00F53165">
      <w:pPr>
        <w:spacing w:line="240" w:lineRule="auto"/>
      </w:pPr>
      <w:r w:rsidRPr="0073428B">
        <w:t>To</w:t>
      </w:r>
      <w:r w:rsidR="000601D6" w:rsidRPr="0073428B">
        <w:t xml:space="preserve"> publish your agent to your website or to a demo website, </w:t>
      </w:r>
      <w:r w:rsidR="00183CC1" w:rsidRPr="0073428B">
        <w:t xml:space="preserve">the following </w:t>
      </w:r>
      <w:hyperlink r:id="rId13" w:history="1">
        <w:r w:rsidR="00CD061D" w:rsidRPr="0073428B">
          <w:rPr>
            <w:rStyle w:val="Hyperlink"/>
          </w:rPr>
          <w:t>data loss prevention policies</w:t>
        </w:r>
      </w:hyperlink>
      <w:r w:rsidR="00183CC1" w:rsidRPr="0073428B">
        <w:t xml:space="preserve"> should </w:t>
      </w:r>
      <w:r w:rsidR="00B12600" w:rsidRPr="0073428B">
        <w:t>NOT</w:t>
      </w:r>
      <w:r w:rsidR="00183CC1" w:rsidRPr="0073428B">
        <w:t xml:space="preserve"> be </w:t>
      </w:r>
      <w:r w:rsidR="009C6F72" w:rsidRPr="0073428B">
        <w:t>blocked</w:t>
      </w:r>
      <w:r w:rsidR="00183CC1" w:rsidRPr="0073428B">
        <w:t xml:space="preserve"> on your environment: </w:t>
      </w:r>
    </w:p>
    <w:p w14:paraId="3C069BDC" w14:textId="77777777" w:rsidR="00B12600" w:rsidRPr="0073428B" w:rsidRDefault="00DA19A1" w:rsidP="00ED760C">
      <w:pPr>
        <w:pStyle w:val="ListParagraph"/>
        <w:numPr>
          <w:ilvl w:val="0"/>
          <w:numId w:val="14"/>
        </w:numPr>
      </w:pPr>
      <w:r w:rsidRPr="0073428B">
        <w:t xml:space="preserve">Chat without Microsoft Entra ID authentication in Copilot Studio, </w:t>
      </w:r>
    </w:p>
    <w:p w14:paraId="5E76598E" w14:textId="77777777" w:rsidR="00B12600" w:rsidRPr="0073428B" w:rsidRDefault="00DA19A1" w:rsidP="00ED760C">
      <w:pPr>
        <w:pStyle w:val="ListParagraph"/>
        <w:numPr>
          <w:ilvl w:val="0"/>
          <w:numId w:val="14"/>
        </w:numPr>
      </w:pPr>
      <w:r w:rsidRPr="0073428B">
        <w:t>Direct Line channels in Copilot Studio</w:t>
      </w:r>
      <w:r w:rsidR="00B12600" w:rsidRPr="0073428B">
        <w:t>,</w:t>
      </w:r>
    </w:p>
    <w:p w14:paraId="088447B6" w14:textId="4D1EB2E8" w:rsidR="00714197" w:rsidRPr="0073428B" w:rsidRDefault="00B12600" w:rsidP="00ED760C">
      <w:pPr>
        <w:pStyle w:val="ListParagraph"/>
        <w:numPr>
          <w:ilvl w:val="0"/>
          <w:numId w:val="14"/>
        </w:numPr>
      </w:pPr>
      <w:r w:rsidRPr="0073428B">
        <w:t>Knowledge source with public websites and data in Copilot Studio.</w:t>
      </w:r>
    </w:p>
    <w:p w14:paraId="4071727F" w14:textId="3FBC473B" w:rsidR="002073C7" w:rsidRPr="0073428B" w:rsidRDefault="002073C7" w:rsidP="00F53165">
      <w:pPr>
        <w:pStyle w:val="Heading2"/>
      </w:pPr>
      <w:r w:rsidRPr="0073428B">
        <w:t xml:space="preserve">Summary of </w:t>
      </w:r>
      <w:r w:rsidR="00B50832" w:rsidRPr="0073428B">
        <w:t>t</w:t>
      </w:r>
      <w:r w:rsidRPr="0073428B">
        <w:t>argets</w:t>
      </w:r>
    </w:p>
    <w:p w14:paraId="04A4A11F" w14:textId="2C053896" w:rsidR="00851553" w:rsidRPr="0073428B" w:rsidRDefault="006C1EB0" w:rsidP="004E13A3">
      <w:pPr>
        <w:spacing w:line="240" w:lineRule="auto"/>
      </w:pPr>
      <w:r w:rsidRPr="0073428B">
        <w:t xml:space="preserve">We will </w:t>
      </w:r>
      <w:r w:rsidR="003A448A">
        <w:t>begin by discussing</w:t>
      </w:r>
      <w:r w:rsidRPr="0073428B">
        <w:t xml:space="preserve"> scenarios most appropriate for </w:t>
      </w:r>
      <w:r w:rsidR="002A626D" w:rsidRPr="0073428B">
        <w:t xml:space="preserve">Microsoft Copilot Studio </w:t>
      </w:r>
      <w:r w:rsidRPr="0073428B">
        <w:t xml:space="preserve">Autonomous </w:t>
      </w:r>
      <w:r w:rsidR="002A626D" w:rsidRPr="0073428B">
        <w:t>A</w:t>
      </w:r>
      <w:r w:rsidRPr="0073428B">
        <w:t>gents</w:t>
      </w:r>
      <w:r w:rsidR="00CB3340" w:rsidRPr="0073428B">
        <w:t>. T</w:t>
      </w:r>
      <w:r w:rsidRPr="0073428B">
        <w:t xml:space="preserve">hen we will </w:t>
      </w:r>
      <w:r w:rsidR="002A626D" w:rsidRPr="0073428B">
        <w:t xml:space="preserve">explore how to leverage Knowledge, </w:t>
      </w:r>
      <w:r w:rsidRPr="0073428B">
        <w:t>Triggers</w:t>
      </w:r>
      <w:r w:rsidR="002A626D" w:rsidRPr="0073428B">
        <w:t>,</w:t>
      </w:r>
      <w:r w:rsidRPr="0073428B">
        <w:t xml:space="preserve"> and Actions to build out a strong self-direct</w:t>
      </w:r>
      <w:r w:rsidR="00CB3340" w:rsidRPr="0073428B">
        <w:t>ed</w:t>
      </w:r>
      <w:r w:rsidRPr="0073428B">
        <w:t xml:space="preserve"> agent.</w:t>
      </w:r>
      <w:r w:rsidR="002A626D" w:rsidRPr="0073428B">
        <w:t xml:space="preserve"> We will close the lab with testing tips to help with Quality Assurance and confidence building in self-directed agents.</w:t>
      </w:r>
      <w:r w:rsidRPr="0073428B">
        <w:t xml:space="preserve"> </w:t>
      </w:r>
      <w:r w:rsidR="00CB3340" w:rsidRPr="0073428B">
        <w:t xml:space="preserve">At the close of this section is a list of documentation and resources that we recommend </w:t>
      </w:r>
      <w:proofErr w:type="gramStart"/>
      <w:r w:rsidR="00CB3340" w:rsidRPr="0073428B">
        <w:t>to complete</w:t>
      </w:r>
      <w:proofErr w:type="gramEnd"/>
      <w:r w:rsidR="00CB3340" w:rsidRPr="0073428B">
        <w:t xml:space="preserve"> your understanding and empower more complex scenarios.</w:t>
      </w:r>
    </w:p>
    <w:tbl>
      <w:tblPr>
        <w:tblStyle w:val="TableauPlandecours-Avecbordures"/>
        <w:tblW w:w="10165" w:type="dxa"/>
        <w:tblBorders>
          <w:bottom w:val="none" w:sz="0" w:space="0" w:color="auto"/>
          <w:insideH w:val="none" w:sz="0" w:space="0" w:color="auto"/>
        </w:tblBorders>
        <w:tblLayout w:type="fixed"/>
        <w:tblLook w:val="04A0" w:firstRow="1" w:lastRow="0" w:firstColumn="1" w:lastColumn="0" w:noHBand="0" w:noVBand="1"/>
        <w:tblDescription w:val="Le tableau Calendrier des examens contient des Dates et des Sujets"/>
      </w:tblPr>
      <w:tblGrid>
        <w:gridCol w:w="2790"/>
        <w:gridCol w:w="5935"/>
        <w:gridCol w:w="1440"/>
      </w:tblGrid>
      <w:tr w:rsidR="00F53165" w:rsidRPr="0073428B" w14:paraId="3591EF0E" w14:textId="77777777" w:rsidTr="00B04BCE">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79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11091AF5" w14:textId="7487527A" w:rsidR="00F53165" w:rsidRPr="0073428B" w:rsidRDefault="00F53165" w:rsidP="00B04BCE">
            <w:pPr>
              <w:spacing w:after="100" w:afterAutospacing="1"/>
              <w:ind w:right="93"/>
              <w:rPr>
                <w:lang w:val="en-US"/>
              </w:rPr>
            </w:pPr>
            <w:r w:rsidRPr="0073428B">
              <w:rPr>
                <w:color w:val="7030A0"/>
                <w:lang w:val="en-US"/>
              </w:rPr>
              <w:t xml:space="preserve">Use </w:t>
            </w:r>
            <w:r w:rsidR="00B50832" w:rsidRPr="0073428B">
              <w:rPr>
                <w:color w:val="7030A0"/>
                <w:lang w:val="en-US"/>
              </w:rPr>
              <w:t>c</w:t>
            </w:r>
            <w:r w:rsidRPr="0073428B">
              <w:rPr>
                <w:color w:val="7030A0"/>
                <w:lang w:val="en-US"/>
              </w:rPr>
              <w:t>ase/</w:t>
            </w:r>
            <w:r w:rsidR="00B50832" w:rsidRPr="0073428B">
              <w:rPr>
                <w:color w:val="7030A0"/>
                <w:lang w:val="en-US"/>
              </w:rPr>
              <w:t>t</w:t>
            </w:r>
            <w:r w:rsidRPr="0073428B">
              <w:rPr>
                <w:color w:val="7030A0"/>
                <w:lang w:val="en-US"/>
              </w:rPr>
              <w:t>opic</w:t>
            </w:r>
          </w:p>
        </w:tc>
        <w:sdt>
          <w:sdtPr>
            <w:alias w:val="Sujet :"/>
            <w:tag w:val="Sujet :"/>
            <w:id w:val="1838185878"/>
            <w:placeholder>
              <w:docPart w:val="A16572F3315D4632BCB815C3394515AD"/>
            </w:placeholder>
            <w15:appearance w15:val="hidden"/>
          </w:sdtPr>
          <w:sdtContent>
            <w:tc>
              <w:tcPr>
                <w:tcW w:w="5935"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255BF61B" w14:textId="77777777" w:rsidR="00F53165" w:rsidRPr="0073428B" w:rsidRDefault="00F53165" w:rsidP="00B04BCE">
                <w:pPr>
                  <w:spacing w:after="100" w:afterAutospacing="1"/>
                  <w:cnfStyle w:val="100000000000" w:firstRow="1" w:lastRow="0" w:firstColumn="0" w:lastColumn="0" w:oddVBand="0" w:evenVBand="0" w:oddHBand="0" w:evenHBand="0" w:firstRowFirstColumn="0" w:firstRowLastColumn="0" w:lastRowFirstColumn="0" w:lastRowLastColumn="0"/>
                  <w:rPr>
                    <w:lang w:val="en-US"/>
                  </w:rPr>
                </w:pPr>
                <w:r w:rsidRPr="0073428B">
                  <w:rPr>
                    <w:color w:val="7030A0"/>
                    <w:lang w:val="en-US"/>
                  </w:rPr>
                  <w:t>Tagline</w:t>
                </w:r>
              </w:p>
            </w:tc>
          </w:sdtContent>
        </w:sdt>
        <w:tc>
          <w:tcPr>
            <w:tcW w:w="1440" w:type="dxa"/>
            <w:tcBorders>
              <w:top w:val="none" w:sz="0" w:space="0" w:color="auto"/>
              <w:left w:val="none" w:sz="0" w:space="0" w:color="auto"/>
              <w:bottom w:val="none" w:sz="0" w:space="0" w:color="auto"/>
              <w:right w:val="none" w:sz="0" w:space="0" w:color="auto"/>
              <w:tl2br w:val="none" w:sz="0" w:space="0" w:color="auto"/>
              <w:tr2bl w:val="none" w:sz="0" w:space="0" w:color="auto"/>
            </w:tcBorders>
          </w:tcPr>
          <w:p w14:paraId="53FD4020" w14:textId="77777777" w:rsidR="00F53165" w:rsidRPr="0073428B" w:rsidRDefault="00F53165" w:rsidP="00B04BCE">
            <w:pPr>
              <w:spacing w:after="100" w:afterAutospacing="1"/>
              <w:jc w:val="center"/>
              <w:cnfStyle w:val="100000000000" w:firstRow="1" w:lastRow="0" w:firstColumn="0" w:lastColumn="0" w:oddVBand="0" w:evenVBand="0" w:oddHBand="0" w:evenHBand="0" w:firstRowFirstColumn="0" w:firstRowLastColumn="0" w:lastRowFirstColumn="0" w:lastRowLastColumn="0"/>
              <w:rPr>
                <w:lang w:val="en-US"/>
              </w:rPr>
            </w:pPr>
            <w:r w:rsidRPr="0073428B">
              <w:rPr>
                <w:color w:val="7030A0"/>
                <w:lang w:val="en-US"/>
              </w:rPr>
              <w:t>Page</w:t>
            </w:r>
          </w:p>
        </w:tc>
      </w:tr>
      <w:tr w:rsidR="006C1EB0" w:rsidRPr="0073428B" w14:paraId="157E4A17" w14:textId="77777777" w:rsidTr="00B04BCE">
        <w:tc>
          <w:tcPr>
            <w:cnfStyle w:val="001000000000" w:firstRow="0" w:lastRow="0" w:firstColumn="1" w:lastColumn="0" w:oddVBand="0" w:evenVBand="0" w:oddHBand="0" w:evenHBand="0" w:firstRowFirstColumn="0" w:firstRowLastColumn="0" w:lastRowFirstColumn="0" w:lastRowLastColumn="0"/>
            <w:tcW w:w="2790" w:type="dxa"/>
          </w:tcPr>
          <w:p w14:paraId="26721FC5" w14:textId="17CD77F7" w:rsidR="006C1EB0" w:rsidRPr="0073428B" w:rsidRDefault="006C1EB0" w:rsidP="00B04BCE">
            <w:pPr>
              <w:spacing w:after="100" w:afterAutospacing="1"/>
              <w:ind w:right="93"/>
              <w:rPr>
                <w:bCs/>
                <w:lang w:val="en-US"/>
              </w:rPr>
            </w:pPr>
            <w:r w:rsidRPr="0073428B">
              <w:rPr>
                <w:bCs/>
                <w:lang w:val="en-US"/>
              </w:rPr>
              <w:t>Concept </w:t>
            </w:r>
            <w:r w:rsidR="002026DE" w:rsidRPr="0073428B">
              <w:rPr>
                <w:bCs/>
                <w:lang w:val="en-US"/>
              </w:rPr>
              <w:t>Discussion</w:t>
            </w:r>
            <w:r w:rsidRPr="0073428B">
              <w:rPr>
                <w:bCs/>
                <w:lang w:val="en-US"/>
              </w:rPr>
              <w:t xml:space="preserve">: </w:t>
            </w:r>
            <w:r w:rsidRPr="0073428B">
              <w:rPr>
                <w:bCs/>
                <w:lang w:val="en-US"/>
              </w:rPr>
              <w:br/>
              <w:t xml:space="preserve">Why </w:t>
            </w:r>
            <w:proofErr w:type="gramStart"/>
            <w:r w:rsidRPr="0073428B">
              <w:rPr>
                <w:bCs/>
                <w:lang w:val="en-US"/>
              </w:rPr>
              <w:t>Autonomous</w:t>
            </w:r>
            <w:r w:rsidR="002026DE" w:rsidRPr="0073428B">
              <w:rPr>
                <w:bCs/>
                <w:lang w:val="en-US"/>
              </w:rPr>
              <w:t> ?</w:t>
            </w:r>
            <w:proofErr w:type="gramEnd"/>
          </w:p>
        </w:tc>
        <w:tc>
          <w:tcPr>
            <w:tcW w:w="5935" w:type="dxa"/>
          </w:tcPr>
          <w:p w14:paraId="033983E0" w14:textId="0DDC0591" w:rsidR="006C1EB0" w:rsidRPr="0073428B" w:rsidRDefault="002026DE" w:rsidP="00B04BCE">
            <w:pPr>
              <w:spacing w:after="100" w:afterAutospacing="1"/>
              <w:cnfStyle w:val="000000000000" w:firstRow="0" w:lastRow="0" w:firstColumn="0" w:lastColumn="0" w:oddVBand="0" w:evenVBand="0" w:oddHBand="0" w:evenHBand="0" w:firstRowFirstColumn="0" w:firstRowLastColumn="0" w:lastRowFirstColumn="0" w:lastRowLastColumn="0"/>
              <w:rPr>
                <w:color w:val="7030A0"/>
                <w:lang w:val="en-US"/>
              </w:rPr>
            </w:pPr>
            <w:r w:rsidRPr="0073428B">
              <w:rPr>
                <w:color w:val="7030A0"/>
                <w:lang w:val="en-US"/>
              </w:rPr>
              <w:t xml:space="preserve">Wondering </w:t>
            </w:r>
            <w:proofErr w:type="gramStart"/>
            <w:r w:rsidRPr="0073428B">
              <w:rPr>
                <w:color w:val="7030A0"/>
                <w:lang w:val="en-US"/>
              </w:rPr>
              <w:t>Why?</w:t>
            </w:r>
            <w:r w:rsidR="00E35ADA" w:rsidRPr="0073428B">
              <w:rPr>
                <w:lang w:val="en-US"/>
              </w:rPr>
              <w:t>—</w:t>
            </w:r>
            <w:proofErr w:type="gramEnd"/>
            <w:r w:rsidR="0038408C" w:rsidRPr="0073428B">
              <w:rPr>
                <w:lang w:val="en-US"/>
              </w:rPr>
              <w:t xml:space="preserve">Cloud </w:t>
            </w:r>
            <w:r w:rsidR="00D3784C" w:rsidRPr="0073428B">
              <w:rPr>
                <w:lang w:val="en-US"/>
              </w:rPr>
              <w:t>based workflow</w:t>
            </w:r>
            <w:r w:rsidR="0038408C" w:rsidRPr="0073428B">
              <w:rPr>
                <w:lang w:val="en-US"/>
              </w:rPr>
              <w:t xml:space="preserve">, such as </w:t>
            </w:r>
            <w:r w:rsidR="00D3784C" w:rsidRPr="0073428B">
              <w:rPr>
                <w:lang w:val="en-US"/>
              </w:rPr>
              <w:t>flows</w:t>
            </w:r>
            <w:r w:rsidR="0038408C" w:rsidRPr="0073428B">
              <w:rPr>
                <w:lang w:val="en-US"/>
              </w:rPr>
              <w:t xml:space="preserve"> created with Power Automate, have</w:t>
            </w:r>
            <w:r w:rsidRPr="0073428B">
              <w:rPr>
                <w:lang w:val="en-US"/>
              </w:rPr>
              <w:t xml:space="preserve"> proven </w:t>
            </w:r>
            <w:r w:rsidR="0038408C" w:rsidRPr="0073428B">
              <w:rPr>
                <w:lang w:val="en-US"/>
              </w:rPr>
              <w:t>their</w:t>
            </w:r>
            <w:r w:rsidRPr="0073428B">
              <w:rPr>
                <w:lang w:val="en-US"/>
              </w:rPr>
              <w:t xml:space="preserve"> value for process design</w:t>
            </w:r>
            <w:r w:rsidR="0038408C" w:rsidRPr="0073428B">
              <w:rPr>
                <w:lang w:val="en-US"/>
              </w:rPr>
              <w:t xml:space="preserve"> and implementation. So, why autonomous? </w:t>
            </w:r>
          </w:p>
        </w:tc>
        <w:tc>
          <w:tcPr>
            <w:tcW w:w="1440" w:type="dxa"/>
          </w:tcPr>
          <w:p w14:paraId="5084E627" w14:textId="02369485" w:rsidR="006C1EB0" w:rsidRPr="0073428B" w:rsidRDefault="00AC50BB" w:rsidP="00B04BCE">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Case1  \* MERGEFORMAT </w:instrText>
            </w:r>
            <w:r w:rsidRPr="0073428B">
              <w:fldChar w:fldCharType="separate"/>
            </w:r>
            <w:r w:rsidR="000B020B">
              <w:rPr>
                <w:noProof/>
                <w:lang w:val="en-US"/>
              </w:rPr>
              <w:t>3</w:t>
            </w:r>
            <w:r w:rsidRPr="0073428B">
              <w:fldChar w:fldCharType="end"/>
            </w:r>
          </w:p>
        </w:tc>
      </w:tr>
      <w:tr w:rsidR="00F53165" w:rsidRPr="0073428B" w14:paraId="728F3514" w14:textId="77777777" w:rsidTr="00B04BCE">
        <w:tc>
          <w:tcPr>
            <w:cnfStyle w:val="001000000000" w:firstRow="0" w:lastRow="0" w:firstColumn="1" w:lastColumn="0" w:oddVBand="0" w:evenVBand="0" w:oddHBand="0" w:evenHBand="0" w:firstRowFirstColumn="0" w:firstRowLastColumn="0" w:lastRowFirstColumn="0" w:lastRowLastColumn="0"/>
            <w:tcW w:w="2790" w:type="dxa"/>
          </w:tcPr>
          <w:p w14:paraId="3A8CC759" w14:textId="4B4EB5BC" w:rsidR="00F53165" w:rsidRPr="0073428B" w:rsidRDefault="00CF4DF7" w:rsidP="00B04BCE">
            <w:pPr>
              <w:spacing w:after="100" w:afterAutospacing="1"/>
              <w:ind w:right="93"/>
              <w:rPr>
                <w:lang w:val="en-US"/>
              </w:rPr>
            </w:pPr>
            <w:r w:rsidRPr="0073428B">
              <w:rPr>
                <w:bCs/>
                <w:lang w:val="en-US"/>
              </w:rPr>
              <w:t xml:space="preserve">Building </w:t>
            </w:r>
            <w:r w:rsidR="00B80819" w:rsidRPr="0073428B">
              <w:rPr>
                <w:bCs/>
                <w:lang w:val="en-US"/>
              </w:rPr>
              <w:t>on a strong foundation</w:t>
            </w:r>
            <w:r w:rsidR="00F53165" w:rsidRPr="0073428B">
              <w:rPr>
                <w:lang w:val="en-US"/>
              </w:rPr>
              <w:br/>
            </w:r>
          </w:p>
        </w:tc>
        <w:tc>
          <w:tcPr>
            <w:tcW w:w="5935" w:type="dxa"/>
          </w:tcPr>
          <w:p w14:paraId="45C88450" w14:textId="680D11D1" w:rsidR="00F53165" w:rsidRPr="0073428B" w:rsidRDefault="004D6CF7" w:rsidP="00B04BCE">
            <w:pPr>
              <w:spacing w:after="100" w:afterAutospacing="1"/>
              <w:cnfStyle w:val="000000000000" w:firstRow="0" w:lastRow="0" w:firstColumn="0" w:lastColumn="0" w:oddVBand="0" w:evenVBand="0" w:oddHBand="0" w:evenHBand="0" w:firstRowFirstColumn="0" w:firstRowLastColumn="0" w:lastRowFirstColumn="0" w:lastRowLastColumn="0"/>
              <w:rPr>
                <w:lang w:val="en-US"/>
              </w:rPr>
            </w:pPr>
            <w:r w:rsidRPr="0073428B">
              <w:rPr>
                <w:color w:val="7030A0"/>
                <w:lang w:val="en-US"/>
              </w:rPr>
              <w:t>The foundation for healthy agent lifecycle management</w:t>
            </w:r>
            <w:r w:rsidR="00E35ADA" w:rsidRPr="0073428B">
              <w:rPr>
                <w:lang w:val="en-US"/>
              </w:rPr>
              <w:t>—</w:t>
            </w:r>
            <w:r w:rsidR="00B52DB8" w:rsidRPr="0073428B">
              <w:rPr>
                <w:lang w:val="en-US"/>
              </w:rPr>
              <w:t>Group your agent, knowledge sources, and plugins in a solution to simplify customization, deployment, and long-term maintenance</w:t>
            </w:r>
            <w:r w:rsidRPr="0073428B">
              <w:rPr>
                <w:lang w:val="en-US"/>
              </w:rPr>
              <w:t>.</w:t>
            </w:r>
          </w:p>
        </w:tc>
        <w:tc>
          <w:tcPr>
            <w:tcW w:w="1440" w:type="dxa"/>
          </w:tcPr>
          <w:p w14:paraId="3888C8E1" w14:textId="3FDC4783" w:rsidR="00F53165" w:rsidRPr="0073428B" w:rsidRDefault="001A28FD" w:rsidP="00B04BCE">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Case2  \* MERGEFORMAT </w:instrText>
            </w:r>
            <w:r w:rsidRPr="0073428B">
              <w:fldChar w:fldCharType="separate"/>
            </w:r>
            <w:r w:rsidR="000B020B">
              <w:rPr>
                <w:noProof/>
                <w:lang w:val="en-US"/>
              </w:rPr>
              <w:t>5</w:t>
            </w:r>
            <w:r w:rsidRPr="0073428B">
              <w:fldChar w:fldCharType="end"/>
            </w:r>
          </w:p>
        </w:tc>
      </w:tr>
      <w:tr w:rsidR="00F53165" w:rsidRPr="0073428B" w14:paraId="72CA1609" w14:textId="77777777" w:rsidTr="00B04BCE">
        <w:tc>
          <w:tcPr>
            <w:cnfStyle w:val="001000000000" w:firstRow="0" w:lastRow="0" w:firstColumn="1" w:lastColumn="0" w:oddVBand="0" w:evenVBand="0" w:oddHBand="0" w:evenHBand="0" w:firstRowFirstColumn="0" w:firstRowLastColumn="0" w:lastRowFirstColumn="0" w:lastRowLastColumn="0"/>
            <w:tcW w:w="2790" w:type="dxa"/>
          </w:tcPr>
          <w:p w14:paraId="7AF43C32" w14:textId="52515B28" w:rsidR="00F53165" w:rsidRPr="0073428B" w:rsidRDefault="00762F21" w:rsidP="00B04BCE">
            <w:pPr>
              <w:spacing w:after="100" w:afterAutospacing="1"/>
              <w:ind w:right="93"/>
              <w:rPr>
                <w:lang w:val="en-US"/>
              </w:rPr>
            </w:pPr>
            <w:r w:rsidRPr="0073428B">
              <w:rPr>
                <w:lang w:val="en-US"/>
              </w:rPr>
              <w:t>Give your agent purpose</w:t>
            </w:r>
            <w:r w:rsidR="00F53165" w:rsidRPr="0073428B">
              <w:rPr>
                <w:lang w:val="en-US"/>
              </w:rPr>
              <w:br/>
            </w:r>
          </w:p>
        </w:tc>
        <w:tc>
          <w:tcPr>
            <w:tcW w:w="5935" w:type="dxa"/>
          </w:tcPr>
          <w:p w14:paraId="06B634CA" w14:textId="3A37ECF8" w:rsidR="00F53165" w:rsidRPr="0073428B" w:rsidRDefault="004F43E1" w:rsidP="00943FF5">
            <w:pPr>
              <w:spacing w:after="100" w:afterAutospacing="1"/>
              <w:cnfStyle w:val="000000000000" w:firstRow="0" w:lastRow="0" w:firstColumn="0" w:lastColumn="0" w:oddVBand="0" w:evenVBand="0" w:oddHBand="0" w:evenHBand="0" w:firstRowFirstColumn="0" w:firstRowLastColumn="0" w:lastRowFirstColumn="0" w:lastRowLastColumn="0"/>
              <w:rPr>
                <w:lang w:val="en-US"/>
              </w:rPr>
            </w:pPr>
            <w:r w:rsidRPr="0073428B">
              <w:rPr>
                <w:color w:val="7030A0"/>
                <w:lang w:val="en-US"/>
              </w:rPr>
              <w:t>F</w:t>
            </w:r>
            <w:r w:rsidR="00440CD6" w:rsidRPr="0073428B">
              <w:rPr>
                <w:color w:val="7030A0"/>
                <w:lang w:val="en-US"/>
              </w:rPr>
              <w:t xml:space="preserve">rom idle to </w:t>
            </w:r>
            <w:proofErr w:type="gramStart"/>
            <w:r w:rsidR="00B52DB8" w:rsidRPr="0073428B">
              <w:rPr>
                <w:color w:val="7030A0"/>
                <w:lang w:val="en-US"/>
              </w:rPr>
              <w:t>aware.</w:t>
            </w:r>
            <w:r w:rsidR="00E35ADA" w:rsidRPr="0073428B">
              <w:rPr>
                <w:lang w:val="en-US"/>
              </w:rPr>
              <w:t>—</w:t>
            </w:r>
            <w:proofErr w:type="gramEnd"/>
            <w:r w:rsidR="00440CD6" w:rsidRPr="0073428B">
              <w:rPr>
                <w:lang w:val="en-US"/>
              </w:rPr>
              <w:t>Agents are built to know when to act</w:t>
            </w:r>
            <w:r w:rsidR="00C71520" w:rsidRPr="0073428B">
              <w:rPr>
                <w:lang w:val="en-US"/>
              </w:rPr>
              <w:t xml:space="preserve"> through well-planned triggers.</w:t>
            </w:r>
            <w:r w:rsidR="00ED7D49" w:rsidRPr="0073428B">
              <w:rPr>
                <w:lang w:val="en-US"/>
              </w:rPr>
              <w:tab/>
            </w:r>
          </w:p>
        </w:tc>
        <w:tc>
          <w:tcPr>
            <w:tcW w:w="1440" w:type="dxa"/>
          </w:tcPr>
          <w:p w14:paraId="1713EF25" w14:textId="02405386" w:rsidR="00F53165" w:rsidRPr="0073428B" w:rsidRDefault="001A28FD" w:rsidP="00B04BCE">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Case3  \* MERGEFORMAT </w:instrText>
            </w:r>
            <w:r w:rsidRPr="0073428B">
              <w:fldChar w:fldCharType="separate"/>
            </w:r>
            <w:r w:rsidR="000B020B">
              <w:rPr>
                <w:noProof/>
                <w:lang w:val="en-US"/>
              </w:rPr>
              <w:t>8</w:t>
            </w:r>
            <w:r w:rsidRPr="0073428B">
              <w:fldChar w:fldCharType="end"/>
            </w:r>
          </w:p>
        </w:tc>
      </w:tr>
      <w:tr w:rsidR="00F53165" w:rsidRPr="0073428B" w14:paraId="3A372BBD" w14:textId="77777777" w:rsidTr="00B04BCE">
        <w:tc>
          <w:tcPr>
            <w:cnfStyle w:val="001000000000" w:firstRow="0" w:lastRow="0" w:firstColumn="1" w:lastColumn="0" w:oddVBand="0" w:evenVBand="0" w:oddHBand="0" w:evenHBand="0" w:firstRowFirstColumn="0" w:firstRowLastColumn="0" w:lastRowFirstColumn="0" w:lastRowLastColumn="0"/>
            <w:tcW w:w="2790" w:type="dxa"/>
          </w:tcPr>
          <w:p w14:paraId="4DBC4EEE" w14:textId="4135E9D5" w:rsidR="00F53165" w:rsidRPr="0073428B" w:rsidRDefault="00270F5E" w:rsidP="00B04BCE">
            <w:pPr>
              <w:spacing w:after="100" w:afterAutospacing="1"/>
              <w:ind w:right="93"/>
              <w:rPr>
                <w:lang w:val="en-US"/>
              </w:rPr>
            </w:pPr>
            <w:r w:rsidRPr="0073428B">
              <w:rPr>
                <w:lang w:val="en-US"/>
              </w:rPr>
              <w:t>Ground your agent in relevant knowledge sources</w:t>
            </w:r>
            <w:r w:rsidR="006C1EB0" w:rsidRPr="0073428B">
              <w:rPr>
                <w:lang w:val="en-US"/>
              </w:rPr>
              <w:t xml:space="preserve"> </w:t>
            </w:r>
            <w:r w:rsidR="00F53165" w:rsidRPr="0073428B">
              <w:rPr>
                <w:lang w:val="en-US"/>
              </w:rPr>
              <w:br/>
            </w:r>
          </w:p>
        </w:tc>
        <w:tc>
          <w:tcPr>
            <w:tcW w:w="5935" w:type="dxa"/>
          </w:tcPr>
          <w:p w14:paraId="4C2CDD72" w14:textId="7979A1F2" w:rsidR="00F53165" w:rsidRPr="0073428B" w:rsidRDefault="004F43E1" w:rsidP="00944189">
            <w:pPr>
              <w:spacing w:after="100" w:afterAutospacing="1"/>
              <w:cnfStyle w:val="000000000000" w:firstRow="0" w:lastRow="0" w:firstColumn="0" w:lastColumn="0" w:oddVBand="0" w:evenVBand="0" w:oddHBand="0" w:evenHBand="0" w:firstRowFirstColumn="0" w:firstRowLastColumn="0" w:lastRowFirstColumn="0" w:lastRowLastColumn="0"/>
              <w:rPr>
                <w:lang w:val="en-US"/>
              </w:rPr>
            </w:pPr>
            <w:r w:rsidRPr="0073428B">
              <w:rPr>
                <w:color w:val="7030A0"/>
                <w:lang w:val="en-US"/>
              </w:rPr>
              <w:t>F</w:t>
            </w:r>
            <w:r w:rsidR="008755CF" w:rsidRPr="0073428B">
              <w:rPr>
                <w:color w:val="7030A0"/>
                <w:lang w:val="en-US"/>
              </w:rPr>
              <w:t xml:space="preserve">rom </w:t>
            </w:r>
            <w:r w:rsidR="00FE461B" w:rsidRPr="0073428B">
              <w:rPr>
                <w:color w:val="7030A0"/>
                <w:lang w:val="en-US"/>
              </w:rPr>
              <w:t>aware</w:t>
            </w:r>
            <w:r w:rsidR="008755CF" w:rsidRPr="0073428B">
              <w:rPr>
                <w:color w:val="7030A0"/>
                <w:lang w:val="en-US"/>
              </w:rPr>
              <w:t xml:space="preserve"> to insightful</w:t>
            </w:r>
            <w:r w:rsidR="00E35ADA" w:rsidRPr="0073428B">
              <w:rPr>
                <w:lang w:val="en-US"/>
              </w:rPr>
              <w:t>—</w:t>
            </w:r>
            <w:r w:rsidR="008755CF" w:rsidRPr="0073428B">
              <w:rPr>
                <w:lang w:val="en-US"/>
              </w:rPr>
              <w:t xml:space="preserve">Equipping agents to respond with </w:t>
            </w:r>
            <w:r w:rsidR="00C71520" w:rsidRPr="0073428B">
              <w:rPr>
                <w:lang w:val="en-US"/>
              </w:rPr>
              <w:t xml:space="preserve">relevance </w:t>
            </w:r>
            <w:r w:rsidR="00032D01" w:rsidRPr="0073428B">
              <w:rPr>
                <w:lang w:val="en-US"/>
              </w:rPr>
              <w:t xml:space="preserve">and </w:t>
            </w:r>
            <w:r w:rsidR="008755CF" w:rsidRPr="0073428B">
              <w:rPr>
                <w:lang w:val="en-US"/>
              </w:rPr>
              <w:t>purpose</w:t>
            </w:r>
            <w:r w:rsidR="002C2588" w:rsidRPr="0073428B">
              <w:rPr>
                <w:lang w:val="en-US"/>
              </w:rPr>
              <w:t xml:space="preserve"> by</w:t>
            </w:r>
            <w:r w:rsidR="00032D01" w:rsidRPr="0073428B">
              <w:rPr>
                <w:lang w:val="en-US"/>
              </w:rPr>
              <w:t xml:space="preserve"> grounding them with knowledge sources</w:t>
            </w:r>
            <w:r w:rsidR="00132B72" w:rsidRPr="0073428B">
              <w:rPr>
                <w:lang w:val="en-US"/>
              </w:rPr>
              <w:t xml:space="preserve"> that matter</w:t>
            </w:r>
            <w:r w:rsidR="008755CF" w:rsidRPr="0073428B">
              <w:rPr>
                <w:lang w:val="en-US"/>
              </w:rPr>
              <w:t>.</w:t>
            </w:r>
          </w:p>
        </w:tc>
        <w:tc>
          <w:tcPr>
            <w:tcW w:w="1440" w:type="dxa"/>
          </w:tcPr>
          <w:p w14:paraId="70384836" w14:textId="0214D2F9" w:rsidR="00F53165" w:rsidRPr="0073428B" w:rsidRDefault="001A28FD" w:rsidP="00B04BCE">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Case4  \* MERGEFORMAT </w:instrText>
            </w:r>
            <w:r w:rsidRPr="0073428B">
              <w:fldChar w:fldCharType="separate"/>
            </w:r>
            <w:r w:rsidR="000B020B">
              <w:rPr>
                <w:noProof/>
                <w:lang w:val="en-US"/>
              </w:rPr>
              <w:t>12</w:t>
            </w:r>
            <w:r w:rsidRPr="0073428B">
              <w:fldChar w:fldCharType="end"/>
            </w:r>
          </w:p>
        </w:tc>
      </w:tr>
      <w:tr w:rsidR="009A19E0" w:rsidRPr="0073428B" w14:paraId="32C3045F" w14:textId="77777777" w:rsidTr="00B04BCE">
        <w:tc>
          <w:tcPr>
            <w:cnfStyle w:val="001000000000" w:firstRow="0" w:lastRow="0" w:firstColumn="1" w:lastColumn="0" w:oddVBand="0" w:evenVBand="0" w:oddHBand="0" w:evenHBand="0" w:firstRowFirstColumn="0" w:firstRowLastColumn="0" w:lastRowFirstColumn="0" w:lastRowLastColumn="0"/>
            <w:tcW w:w="2790" w:type="dxa"/>
          </w:tcPr>
          <w:p w14:paraId="1855AC18" w14:textId="46C1E849" w:rsidR="009A19E0" w:rsidRPr="0073428B" w:rsidRDefault="00E6762A" w:rsidP="009A19E0">
            <w:pPr>
              <w:spacing w:after="100" w:afterAutospacing="1"/>
              <w:ind w:right="93"/>
              <w:rPr>
                <w:lang w:val="en-US"/>
              </w:rPr>
            </w:pPr>
            <w:r w:rsidRPr="0073428B">
              <w:rPr>
                <w:lang w:val="en-US"/>
              </w:rPr>
              <w:t>Empower your agent</w:t>
            </w:r>
            <w:r w:rsidRPr="0073428B">
              <w:rPr>
                <w:lang w:val="en-US"/>
              </w:rPr>
              <w:br/>
              <w:t>with Actions</w:t>
            </w:r>
            <w:r w:rsidR="009A19E0" w:rsidRPr="0073428B">
              <w:rPr>
                <w:lang w:val="en-US"/>
              </w:rPr>
              <w:br/>
            </w:r>
          </w:p>
        </w:tc>
        <w:tc>
          <w:tcPr>
            <w:tcW w:w="5935" w:type="dxa"/>
          </w:tcPr>
          <w:p w14:paraId="29B7CD84" w14:textId="375E7F3A" w:rsidR="00944189" w:rsidRPr="0073428B" w:rsidRDefault="00317254" w:rsidP="009A19E0">
            <w:pPr>
              <w:spacing w:after="100" w:afterAutospacing="1"/>
              <w:cnfStyle w:val="000000000000" w:firstRow="0" w:lastRow="0" w:firstColumn="0" w:lastColumn="0" w:oddVBand="0" w:evenVBand="0" w:oddHBand="0" w:evenHBand="0" w:firstRowFirstColumn="0" w:firstRowLastColumn="0" w:lastRowFirstColumn="0" w:lastRowLastColumn="0"/>
              <w:rPr>
                <w:lang w:val="en-US"/>
              </w:rPr>
            </w:pPr>
            <w:r w:rsidRPr="0073428B">
              <w:rPr>
                <w:color w:val="7030A0"/>
                <w:lang w:val="en-US"/>
              </w:rPr>
              <w:t xml:space="preserve">Autonomous agents leverage actions to get stuff </w:t>
            </w:r>
            <w:proofErr w:type="gramStart"/>
            <w:r w:rsidRPr="0073428B">
              <w:rPr>
                <w:color w:val="7030A0"/>
                <w:lang w:val="en-US"/>
              </w:rPr>
              <w:t>done</w:t>
            </w:r>
            <w:r w:rsidR="00094EC1" w:rsidRPr="0073428B">
              <w:rPr>
                <w:color w:val="7030A0"/>
                <w:lang w:val="en-US"/>
              </w:rPr>
              <w:t>!</w:t>
            </w:r>
            <w:r w:rsidR="00E35ADA" w:rsidRPr="0073428B">
              <w:rPr>
                <w:lang w:val="en-US"/>
              </w:rPr>
              <w:t>—</w:t>
            </w:r>
            <w:proofErr w:type="gramEnd"/>
            <w:r w:rsidRPr="0073428B">
              <w:rPr>
                <w:lang w:val="en-US"/>
              </w:rPr>
              <w:t>Actions are the wind beneath your agent’s wings.</w:t>
            </w:r>
          </w:p>
        </w:tc>
        <w:tc>
          <w:tcPr>
            <w:tcW w:w="1440" w:type="dxa"/>
          </w:tcPr>
          <w:p w14:paraId="0B540EA8" w14:textId="1A02468D" w:rsidR="009A19E0" w:rsidRPr="0073428B" w:rsidRDefault="001A28FD" w:rsidP="009A19E0">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Case5  \* MERGEFORMAT </w:instrText>
            </w:r>
            <w:r w:rsidRPr="0073428B">
              <w:fldChar w:fldCharType="separate"/>
            </w:r>
            <w:r w:rsidR="000B020B">
              <w:rPr>
                <w:noProof/>
                <w:lang w:val="en-US"/>
              </w:rPr>
              <w:t>16</w:t>
            </w:r>
            <w:r w:rsidRPr="0073428B">
              <w:fldChar w:fldCharType="end"/>
            </w:r>
          </w:p>
        </w:tc>
      </w:tr>
      <w:tr w:rsidR="00F3626B" w:rsidRPr="0073428B" w14:paraId="49CBB11E" w14:textId="77777777" w:rsidTr="00B04BCE">
        <w:tc>
          <w:tcPr>
            <w:cnfStyle w:val="001000000000" w:firstRow="0" w:lastRow="0" w:firstColumn="1" w:lastColumn="0" w:oddVBand="0" w:evenVBand="0" w:oddHBand="0" w:evenHBand="0" w:firstRowFirstColumn="0" w:firstRowLastColumn="0" w:lastRowFirstColumn="0" w:lastRowLastColumn="0"/>
            <w:tcW w:w="2790" w:type="dxa"/>
          </w:tcPr>
          <w:p w14:paraId="164C6FC2" w14:textId="6E4CBF2D" w:rsidR="00F3626B" w:rsidRPr="0073428B" w:rsidRDefault="00357792" w:rsidP="009A19E0">
            <w:pPr>
              <w:spacing w:after="100" w:afterAutospacing="1"/>
              <w:ind w:right="93"/>
              <w:rPr>
                <w:lang w:val="en-US"/>
              </w:rPr>
            </w:pPr>
            <w:r w:rsidRPr="0073428B">
              <w:rPr>
                <w:lang w:val="en-US"/>
              </w:rPr>
              <w:t>Agent</w:t>
            </w:r>
            <w:r w:rsidR="00980882" w:rsidRPr="0073428B">
              <w:rPr>
                <w:lang w:val="en-US"/>
              </w:rPr>
              <w:t xml:space="preserve"> Instructions</w:t>
            </w:r>
          </w:p>
        </w:tc>
        <w:tc>
          <w:tcPr>
            <w:tcW w:w="5935" w:type="dxa"/>
          </w:tcPr>
          <w:p w14:paraId="0D682BB0" w14:textId="5D5F86B3" w:rsidR="00F3626B" w:rsidRPr="0073428B" w:rsidRDefault="00980882" w:rsidP="009A19E0">
            <w:pPr>
              <w:spacing w:after="100" w:afterAutospacing="1"/>
              <w:cnfStyle w:val="000000000000" w:firstRow="0" w:lastRow="0" w:firstColumn="0" w:lastColumn="0" w:oddVBand="0" w:evenVBand="0" w:oddHBand="0" w:evenHBand="0" w:firstRowFirstColumn="0" w:firstRowLastColumn="0" w:lastRowFirstColumn="0" w:lastRowLastColumn="0"/>
              <w:rPr>
                <w:color w:val="7030A0"/>
                <w:lang w:val="en-US"/>
              </w:rPr>
            </w:pPr>
            <w:r w:rsidRPr="0073428B">
              <w:rPr>
                <w:color w:val="7030A0"/>
                <w:lang w:val="en-US"/>
              </w:rPr>
              <w:t xml:space="preserve">Guide agents with </w:t>
            </w:r>
            <w:proofErr w:type="gramStart"/>
            <w:r w:rsidRPr="0073428B">
              <w:rPr>
                <w:color w:val="7030A0"/>
                <w:lang w:val="en-US"/>
              </w:rPr>
              <w:t>instructions!</w:t>
            </w:r>
            <w:r w:rsidRPr="0073428B">
              <w:rPr>
                <w:lang w:val="en-US"/>
              </w:rPr>
              <w:t>—</w:t>
            </w:r>
            <w:proofErr w:type="gramEnd"/>
            <w:r w:rsidRPr="0073428B">
              <w:rPr>
                <w:lang w:val="en-US"/>
              </w:rPr>
              <w:t>The control of what is done, and in what order, fortunately remains in the hands of the Maker</w:t>
            </w:r>
            <w:r w:rsidR="00357792" w:rsidRPr="0073428B">
              <w:rPr>
                <w:lang w:val="en-US"/>
              </w:rPr>
              <w:t xml:space="preserve"> using natural language to instruct the maker</w:t>
            </w:r>
            <w:r w:rsidRPr="0073428B">
              <w:rPr>
                <w:lang w:val="en-US"/>
              </w:rPr>
              <w:t>.</w:t>
            </w:r>
          </w:p>
        </w:tc>
        <w:tc>
          <w:tcPr>
            <w:tcW w:w="1440" w:type="dxa"/>
          </w:tcPr>
          <w:p w14:paraId="7060B9FA" w14:textId="50749249" w:rsidR="00F3626B" w:rsidRPr="0073428B" w:rsidRDefault="001A28FD" w:rsidP="009A19E0">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Case6  \* MERGEFORMAT </w:instrText>
            </w:r>
            <w:r w:rsidRPr="0073428B">
              <w:fldChar w:fldCharType="separate"/>
            </w:r>
            <w:r w:rsidR="000B020B">
              <w:rPr>
                <w:noProof/>
                <w:lang w:val="en-US"/>
              </w:rPr>
              <w:t>29</w:t>
            </w:r>
            <w:r w:rsidRPr="0073428B">
              <w:fldChar w:fldCharType="end"/>
            </w:r>
          </w:p>
        </w:tc>
      </w:tr>
      <w:tr w:rsidR="00CF455B" w:rsidRPr="0073428B" w14:paraId="290C1A45" w14:textId="77777777" w:rsidTr="0040632C">
        <w:tc>
          <w:tcPr>
            <w:cnfStyle w:val="001000000000" w:firstRow="0" w:lastRow="0" w:firstColumn="1" w:lastColumn="0" w:oddVBand="0" w:evenVBand="0" w:oddHBand="0" w:evenHBand="0" w:firstRowFirstColumn="0" w:firstRowLastColumn="0" w:lastRowFirstColumn="0" w:lastRowLastColumn="0"/>
            <w:tcW w:w="2790" w:type="dxa"/>
          </w:tcPr>
          <w:p w14:paraId="696959B9" w14:textId="5A024B00" w:rsidR="00CF455B" w:rsidRPr="0073428B" w:rsidRDefault="00CF455B" w:rsidP="0040632C">
            <w:pPr>
              <w:spacing w:after="100" w:afterAutospacing="1"/>
              <w:ind w:right="93"/>
              <w:rPr>
                <w:lang w:val="en-US"/>
              </w:rPr>
            </w:pPr>
            <w:r w:rsidRPr="0073428B">
              <w:rPr>
                <w:lang w:val="en-US"/>
              </w:rPr>
              <w:lastRenderedPageBreak/>
              <w:t>Quality Assurance</w:t>
            </w:r>
            <w:r w:rsidRPr="0073428B">
              <w:rPr>
                <w:lang w:val="en-US"/>
              </w:rPr>
              <w:br/>
            </w:r>
          </w:p>
        </w:tc>
        <w:tc>
          <w:tcPr>
            <w:tcW w:w="5935" w:type="dxa"/>
          </w:tcPr>
          <w:p w14:paraId="09A3F04B" w14:textId="193FB9E1" w:rsidR="00CF455B" w:rsidRPr="0073428B" w:rsidRDefault="00CF455B" w:rsidP="0040632C">
            <w:pPr>
              <w:spacing w:after="100" w:afterAutospacing="1"/>
              <w:cnfStyle w:val="000000000000" w:firstRow="0" w:lastRow="0" w:firstColumn="0" w:lastColumn="0" w:oddVBand="0" w:evenVBand="0" w:oddHBand="0" w:evenHBand="0" w:firstRowFirstColumn="0" w:firstRowLastColumn="0" w:lastRowFirstColumn="0" w:lastRowLastColumn="0"/>
              <w:rPr>
                <w:lang w:val="en-US"/>
              </w:rPr>
            </w:pPr>
            <w:r w:rsidRPr="0073428B">
              <w:rPr>
                <w:color w:val="7030A0"/>
                <w:lang w:val="en-US"/>
              </w:rPr>
              <w:t xml:space="preserve">Testing and Monitoring for </w:t>
            </w:r>
            <w:proofErr w:type="gramStart"/>
            <w:r w:rsidRPr="0073428B">
              <w:rPr>
                <w:color w:val="7030A0"/>
                <w:lang w:val="en-US"/>
              </w:rPr>
              <w:t>Success!</w:t>
            </w:r>
            <w:r w:rsidR="00E35ADA" w:rsidRPr="0073428B">
              <w:rPr>
                <w:lang w:val="en-US"/>
              </w:rPr>
              <w:t>—</w:t>
            </w:r>
            <w:proofErr w:type="gramEnd"/>
            <w:r w:rsidRPr="0073428B">
              <w:rPr>
                <w:lang w:val="en-US"/>
              </w:rPr>
              <w:t>Understanding how Activity Monitoring and Testing can ensure high quality performance.</w:t>
            </w:r>
          </w:p>
        </w:tc>
        <w:tc>
          <w:tcPr>
            <w:tcW w:w="1440" w:type="dxa"/>
          </w:tcPr>
          <w:p w14:paraId="714617CD" w14:textId="222E7490" w:rsidR="00CF455B" w:rsidRPr="0073428B" w:rsidRDefault="007E0E14" w:rsidP="0040632C">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Case7  \* MERGEFORMAT </w:instrText>
            </w:r>
            <w:r w:rsidRPr="0073428B">
              <w:fldChar w:fldCharType="separate"/>
            </w:r>
            <w:r w:rsidR="000B020B">
              <w:rPr>
                <w:noProof/>
                <w:lang w:val="en-US"/>
              </w:rPr>
              <w:t>33</w:t>
            </w:r>
            <w:r w:rsidRPr="0073428B">
              <w:fldChar w:fldCharType="end"/>
            </w:r>
          </w:p>
        </w:tc>
      </w:tr>
      <w:tr w:rsidR="00F53165" w:rsidRPr="0073428B" w14:paraId="084D8033" w14:textId="77777777" w:rsidTr="00B04BCE">
        <w:tc>
          <w:tcPr>
            <w:cnfStyle w:val="001000000000" w:firstRow="0" w:lastRow="0" w:firstColumn="1" w:lastColumn="0" w:oddVBand="0" w:evenVBand="0" w:oddHBand="0" w:evenHBand="0" w:firstRowFirstColumn="0" w:firstRowLastColumn="0" w:lastRowFirstColumn="0" w:lastRowLastColumn="0"/>
            <w:tcW w:w="2790" w:type="dxa"/>
          </w:tcPr>
          <w:p w14:paraId="7195CFB1" w14:textId="6F9D6F6E" w:rsidR="00F53165" w:rsidRPr="0073428B" w:rsidRDefault="00F53165" w:rsidP="00B04BCE">
            <w:pPr>
              <w:spacing w:after="100" w:afterAutospacing="1"/>
              <w:ind w:right="93"/>
              <w:rPr>
                <w:lang w:val="en-US"/>
              </w:rPr>
            </w:pPr>
            <w:r w:rsidRPr="0073428B">
              <w:rPr>
                <w:lang w:val="en-US"/>
              </w:rPr>
              <w:t xml:space="preserve">Summary of </w:t>
            </w:r>
            <w:r w:rsidR="006E272D" w:rsidRPr="0073428B">
              <w:rPr>
                <w:lang w:val="en-US"/>
              </w:rPr>
              <w:t>l</w:t>
            </w:r>
            <w:r w:rsidRPr="0073428B">
              <w:rPr>
                <w:lang w:val="en-US"/>
              </w:rPr>
              <w:t>earnings</w:t>
            </w:r>
          </w:p>
        </w:tc>
        <w:tc>
          <w:tcPr>
            <w:tcW w:w="5935" w:type="dxa"/>
          </w:tcPr>
          <w:p w14:paraId="1B4DB7EF" w14:textId="77777777" w:rsidR="00F53165" w:rsidRPr="0073428B" w:rsidRDefault="00F53165" w:rsidP="00B04BCE">
            <w:pPr>
              <w:spacing w:after="100" w:afterAutospacing="1"/>
              <w:cnfStyle w:val="000000000000" w:firstRow="0" w:lastRow="0" w:firstColumn="0" w:lastColumn="0" w:oddVBand="0" w:evenVBand="0" w:oddHBand="0" w:evenHBand="0" w:firstRowFirstColumn="0" w:firstRowLastColumn="0" w:lastRowFirstColumn="0" w:lastRowLastColumn="0"/>
              <w:rPr>
                <w:lang w:val="en-US"/>
              </w:rPr>
            </w:pPr>
            <w:r w:rsidRPr="0073428B">
              <w:rPr>
                <w:color w:val="7030A0"/>
                <w:lang w:val="en-US"/>
              </w:rPr>
              <w:t>Mastery is not a destination but a journey</w:t>
            </w:r>
            <w:r w:rsidRPr="0073428B">
              <w:rPr>
                <w:lang w:val="en-US"/>
              </w:rPr>
              <w:t>—a joyful path where every step brings growth, discovery, and endless possibilities.</w:t>
            </w:r>
          </w:p>
        </w:tc>
        <w:tc>
          <w:tcPr>
            <w:tcW w:w="1440" w:type="dxa"/>
          </w:tcPr>
          <w:p w14:paraId="0F95FE67" w14:textId="3FFD3FBD" w:rsidR="00F53165" w:rsidRPr="0073428B" w:rsidRDefault="007E0E14" w:rsidP="00B04BCE">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Summary  \* MERGEFORMAT </w:instrText>
            </w:r>
            <w:r w:rsidRPr="0073428B">
              <w:fldChar w:fldCharType="separate"/>
            </w:r>
            <w:r w:rsidR="00422A2B">
              <w:rPr>
                <w:noProof/>
                <w:lang w:val="en-US"/>
              </w:rPr>
              <w:t>37</w:t>
            </w:r>
            <w:r w:rsidRPr="0073428B">
              <w:fldChar w:fldCharType="end"/>
            </w:r>
          </w:p>
        </w:tc>
      </w:tr>
      <w:tr w:rsidR="00F53165" w:rsidRPr="0073428B" w14:paraId="2140B86A" w14:textId="77777777" w:rsidTr="00B04BCE">
        <w:tc>
          <w:tcPr>
            <w:cnfStyle w:val="001000000000" w:firstRow="0" w:lastRow="0" w:firstColumn="1" w:lastColumn="0" w:oddVBand="0" w:evenVBand="0" w:oddHBand="0" w:evenHBand="0" w:firstRowFirstColumn="0" w:firstRowLastColumn="0" w:lastRowFirstColumn="0" w:lastRowLastColumn="0"/>
            <w:tcW w:w="2790" w:type="dxa"/>
          </w:tcPr>
          <w:p w14:paraId="203BE2A5" w14:textId="77777777" w:rsidR="00F53165" w:rsidRPr="0073428B" w:rsidRDefault="00F53165" w:rsidP="00B04BCE">
            <w:pPr>
              <w:spacing w:after="100" w:afterAutospacing="1"/>
              <w:ind w:right="93"/>
              <w:rPr>
                <w:lang w:val="en-US"/>
              </w:rPr>
            </w:pPr>
            <w:r w:rsidRPr="0073428B">
              <w:rPr>
                <w:lang w:val="en-US"/>
              </w:rPr>
              <w:t>Glossary</w:t>
            </w:r>
          </w:p>
        </w:tc>
        <w:tc>
          <w:tcPr>
            <w:tcW w:w="5935" w:type="dxa"/>
          </w:tcPr>
          <w:p w14:paraId="34729DAC" w14:textId="77777777" w:rsidR="00F53165" w:rsidRPr="0073428B" w:rsidRDefault="00F53165" w:rsidP="00B04BCE">
            <w:pPr>
              <w:spacing w:after="100" w:afterAutospacing="1"/>
              <w:cnfStyle w:val="000000000000" w:firstRow="0" w:lastRow="0" w:firstColumn="0" w:lastColumn="0" w:oddVBand="0" w:evenVBand="0" w:oddHBand="0" w:evenHBand="0" w:firstRowFirstColumn="0" w:firstRowLastColumn="0" w:lastRowFirstColumn="0" w:lastRowLastColumn="0"/>
              <w:rPr>
                <w:lang w:val="en-US"/>
              </w:rPr>
            </w:pPr>
            <w:r w:rsidRPr="0073428B">
              <w:rPr>
                <w:color w:val="7030A0"/>
                <w:lang w:val="en-US"/>
              </w:rPr>
              <w:t>Speak the language, bridge the world</w:t>
            </w:r>
            <w:r w:rsidRPr="0073428B">
              <w:rPr>
                <w:lang w:val="en-US"/>
              </w:rPr>
              <w:t>—unlock hearts, opportunities, and the true essence of every land.</w:t>
            </w:r>
          </w:p>
        </w:tc>
        <w:tc>
          <w:tcPr>
            <w:tcW w:w="1440" w:type="dxa"/>
          </w:tcPr>
          <w:p w14:paraId="2C179F22" w14:textId="4B3E7B73" w:rsidR="00F53165" w:rsidRPr="0073428B" w:rsidRDefault="007E0E14" w:rsidP="00B04BCE">
            <w:pPr>
              <w:spacing w:after="100" w:afterAutospacing="1"/>
              <w:jc w:val="center"/>
              <w:cnfStyle w:val="000000000000" w:firstRow="0" w:lastRow="0" w:firstColumn="0" w:lastColumn="0" w:oddVBand="0" w:evenVBand="0" w:oddHBand="0" w:evenHBand="0" w:firstRowFirstColumn="0" w:firstRowLastColumn="0" w:lastRowFirstColumn="0" w:lastRowLastColumn="0"/>
              <w:rPr>
                <w:lang w:val="en-US"/>
              </w:rPr>
            </w:pPr>
            <w:r w:rsidRPr="0073428B">
              <w:fldChar w:fldCharType="begin"/>
            </w:r>
            <w:r w:rsidRPr="0073428B">
              <w:rPr>
                <w:lang w:val="en-US"/>
              </w:rPr>
              <w:instrText xml:space="preserve"> PAGEREF  Glossary  \* MERGEFORMAT </w:instrText>
            </w:r>
            <w:r w:rsidRPr="0073428B">
              <w:fldChar w:fldCharType="separate"/>
            </w:r>
            <w:r w:rsidR="00422A2B">
              <w:rPr>
                <w:noProof/>
                <w:lang w:val="en-US"/>
              </w:rPr>
              <w:t>38</w:t>
            </w:r>
            <w:r w:rsidRPr="0073428B">
              <w:fldChar w:fldCharType="end"/>
            </w:r>
          </w:p>
        </w:tc>
      </w:tr>
    </w:tbl>
    <w:p w14:paraId="131E59F2" w14:textId="003EDB04" w:rsidR="00F53165" w:rsidRPr="0073428B" w:rsidRDefault="00F53165" w:rsidP="00F53165">
      <w:pPr>
        <w:pStyle w:val="Heading2"/>
      </w:pPr>
      <w:r w:rsidRPr="0073428B">
        <w:t xml:space="preserve">Documentation and </w:t>
      </w:r>
      <w:r w:rsidR="00B50832" w:rsidRPr="0073428B">
        <w:t>a</w:t>
      </w:r>
      <w:r w:rsidRPr="0073428B">
        <w:t xml:space="preserve">dditional </w:t>
      </w:r>
      <w:r w:rsidR="00B50832" w:rsidRPr="0073428B">
        <w:t>t</w:t>
      </w:r>
      <w:r w:rsidRPr="0073428B">
        <w:t xml:space="preserve">raining </w:t>
      </w:r>
      <w:r w:rsidR="00B50832" w:rsidRPr="0073428B">
        <w:t>l</w:t>
      </w:r>
      <w:r w:rsidRPr="0073428B">
        <w:t>inks</w:t>
      </w:r>
    </w:p>
    <w:p w14:paraId="07CDDF95" w14:textId="77777777" w:rsidR="00CE1E95" w:rsidRPr="00CE1E95" w:rsidRDefault="00CE1E95" w:rsidP="000B020B">
      <w:pPr>
        <w:pStyle w:val="ListParagraph"/>
        <w:numPr>
          <w:ilvl w:val="0"/>
          <w:numId w:val="15"/>
        </w:numPr>
      </w:pPr>
      <w:hyperlink r:id="rId14" w:history="1">
        <w:r w:rsidRPr="00CE1E95">
          <w:rPr>
            <w:rStyle w:val="Hyperlink"/>
          </w:rPr>
          <w:t>Unlocking autonomous agent capabilities with Microsoft Copilot Studio | Microsoft Copilot Blog</w:t>
        </w:r>
      </w:hyperlink>
    </w:p>
    <w:p w14:paraId="317337C9" w14:textId="77777777" w:rsidR="00E90BC9" w:rsidRPr="00B00188" w:rsidRDefault="00E90BC9" w:rsidP="000B020B">
      <w:pPr>
        <w:pStyle w:val="ListParagraph"/>
        <w:numPr>
          <w:ilvl w:val="0"/>
          <w:numId w:val="15"/>
        </w:numPr>
      </w:pPr>
      <w:hyperlink r:id="rId15" w:history="1">
        <w:r w:rsidRPr="00E90BC9">
          <w:rPr>
            <w:rStyle w:val="Hyperlink"/>
          </w:rPr>
          <w:t>Build an Autonomous Agent in Copilot Studio - Training | Microsoft Learn</w:t>
        </w:r>
      </w:hyperlink>
    </w:p>
    <w:p w14:paraId="74767B99" w14:textId="79D6687B" w:rsidR="000B020B" w:rsidRPr="00B00188" w:rsidRDefault="00146DE6" w:rsidP="00B00188">
      <w:pPr>
        <w:pStyle w:val="ListParagraph"/>
        <w:numPr>
          <w:ilvl w:val="0"/>
          <w:numId w:val="15"/>
        </w:numPr>
      </w:pPr>
      <w:hyperlink r:id="rId16" w:history="1">
        <w:r w:rsidRPr="00B00188">
          <w:rPr>
            <w:rStyle w:val="Hyperlink"/>
          </w:rPr>
          <w:t>Build autonomous capabilities for agents in Copilot Studio</w:t>
        </w:r>
      </w:hyperlink>
    </w:p>
    <w:p w14:paraId="41BFA879" w14:textId="2933D704" w:rsidR="00851553" w:rsidRPr="0073428B" w:rsidRDefault="00851553">
      <w:pPr>
        <w:rPr>
          <w:rFonts w:asciiTheme="majorHAnsi" w:eastAsiaTheme="majorEastAsia" w:hAnsiTheme="majorHAnsi" w:cstheme="majorBidi"/>
          <w:b/>
          <w:color w:val="7030A0"/>
          <w:lang w:eastAsia="ja-JP"/>
        </w:rPr>
      </w:pPr>
      <w:r w:rsidRPr="0073428B">
        <w:br w:type="page"/>
      </w:r>
    </w:p>
    <w:p w14:paraId="0F3276C5" w14:textId="5AB63A09" w:rsidR="0038408C" w:rsidRPr="0073428B" w:rsidRDefault="00F53165" w:rsidP="00F54274">
      <w:pPr>
        <w:pStyle w:val="Heading1"/>
      </w:pPr>
      <w:bookmarkStart w:id="0" w:name="_Ref191958422"/>
      <w:bookmarkStart w:id="1" w:name="_Ref194528999"/>
      <w:r w:rsidRPr="0073428B">
        <w:lastRenderedPageBreak/>
        <w:t xml:space="preserve">Use </w:t>
      </w:r>
      <w:bookmarkStart w:id="2" w:name="Case1"/>
      <w:r w:rsidR="00B50832" w:rsidRPr="0073428B">
        <w:t>C</w:t>
      </w:r>
      <w:r w:rsidRPr="0073428B">
        <w:t>ase #1</w:t>
      </w:r>
      <w:bookmarkEnd w:id="2"/>
      <w:r w:rsidRPr="0073428B">
        <w:t xml:space="preserve">: </w:t>
      </w:r>
      <w:bookmarkEnd w:id="0"/>
      <w:r w:rsidR="0038408C" w:rsidRPr="0073428B">
        <w:t>Why Autonomous?</w:t>
      </w:r>
    </w:p>
    <w:p w14:paraId="02B26156" w14:textId="385759C3" w:rsidR="0038408C" w:rsidRPr="0073428B" w:rsidRDefault="00D3784C" w:rsidP="0038408C">
      <w:r w:rsidRPr="00C3565C">
        <w:rPr>
          <w:i/>
          <w:color w:val="747474" w:themeColor="background2" w:themeShade="80"/>
        </w:rPr>
        <w:t xml:space="preserve">Wondering Why? – Cloud based workflow, such as flows created with Power Automate, have proven their value for process design and implementation. </w:t>
      </w:r>
      <w:r w:rsidRPr="00B42984">
        <w:rPr>
          <w:i/>
          <w:color w:val="747474" w:themeColor="background2" w:themeShade="80"/>
        </w:rPr>
        <w:t xml:space="preserve">So, why </w:t>
      </w:r>
      <w:r w:rsidR="00B42984" w:rsidRPr="00B42984">
        <w:rPr>
          <w:i/>
          <w:iCs/>
          <w:color w:val="747474" w:themeColor="background2" w:themeShade="80"/>
        </w:rPr>
        <w:t xml:space="preserve">choose </w:t>
      </w:r>
      <w:r w:rsidRPr="00B42984">
        <w:rPr>
          <w:i/>
          <w:color w:val="747474" w:themeColor="background2" w:themeShade="80"/>
        </w:rPr>
        <w:t>autonomous</w:t>
      </w:r>
      <w:r w:rsidR="00B42984" w:rsidRPr="00B42984">
        <w:rPr>
          <w:i/>
          <w:iCs/>
          <w:color w:val="747474" w:themeColor="background2" w:themeShade="80"/>
        </w:rPr>
        <w:t xml:space="preserve"> agents</w:t>
      </w:r>
      <w:r w:rsidRPr="00C3565C">
        <w:rPr>
          <w:i/>
          <w:color w:val="747474" w:themeColor="background2" w:themeShade="80"/>
        </w:rPr>
        <w:t>?</w:t>
      </w:r>
      <w:r w:rsidR="0038408C" w:rsidRPr="00C3565C">
        <w:rPr>
          <w:i/>
          <w:color w:val="747474" w:themeColor="background2" w:themeShade="80"/>
        </w:rPr>
        <w:t>!</w:t>
      </w:r>
    </w:p>
    <w:tbl>
      <w:tblPr>
        <w:tblStyle w:val="TableauPlandecours-Sansbordures"/>
        <w:tblW w:w="9985" w:type="dxa"/>
        <w:tblLook w:val="04A0" w:firstRow="1" w:lastRow="0" w:firstColumn="1" w:lastColumn="0" w:noHBand="0" w:noVBand="1"/>
        <w:tblDescription w:val="Le tableau d’informations sur l'enseignant contient le nom de l’enseignant, son adresse e-mail, l’emplacement du bureau et les horaires"/>
      </w:tblPr>
      <w:tblGrid>
        <w:gridCol w:w="2070"/>
        <w:gridCol w:w="5220"/>
        <w:gridCol w:w="2695"/>
      </w:tblGrid>
      <w:tr w:rsidR="0038408C" w:rsidRPr="0073428B" w14:paraId="39EE2C7C" w14:textId="77777777" w:rsidTr="0038408C">
        <w:trPr>
          <w:cnfStyle w:val="100000000000" w:firstRow="1" w:lastRow="0" w:firstColumn="0" w:lastColumn="0" w:oddVBand="0" w:evenVBand="0" w:oddHBand="0" w:evenHBand="0" w:firstRowFirstColumn="0" w:firstRowLastColumn="0" w:lastRowFirstColumn="0" w:lastRowLastColumn="0"/>
        </w:trPr>
        <w:tc>
          <w:tcPr>
            <w:tcW w:w="2070" w:type="dxa"/>
          </w:tcPr>
          <w:p w14:paraId="104CE1BC" w14:textId="77777777" w:rsidR="0038408C" w:rsidRPr="0073428B" w:rsidRDefault="0038408C" w:rsidP="00BD6015">
            <w:pPr>
              <w:rPr>
                <w:sz w:val="20"/>
                <w:szCs w:val="20"/>
                <w:lang w:val="en-US"/>
              </w:rPr>
            </w:pPr>
            <w:r w:rsidRPr="0073428B">
              <w:rPr>
                <w:sz w:val="20"/>
                <w:szCs w:val="20"/>
                <w:lang w:val="en-US"/>
              </w:rPr>
              <w:t>Use case</w:t>
            </w:r>
          </w:p>
        </w:tc>
        <w:tc>
          <w:tcPr>
            <w:tcW w:w="5220" w:type="dxa"/>
          </w:tcPr>
          <w:p w14:paraId="707C9355" w14:textId="77777777" w:rsidR="0038408C" w:rsidRPr="0073428B" w:rsidRDefault="0038408C" w:rsidP="00BD6015">
            <w:pPr>
              <w:rPr>
                <w:sz w:val="20"/>
                <w:szCs w:val="20"/>
                <w:lang w:val="en-US"/>
              </w:rPr>
            </w:pPr>
            <w:r w:rsidRPr="0073428B">
              <w:rPr>
                <w:sz w:val="20"/>
                <w:szCs w:val="20"/>
                <w:lang w:val="en-US"/>
              </w:rPr>
              <w:t>Value added</w:t>
            </w:r>
          </w:p>
        </w:tc>
        <w:tc>
          <w:tcPr>
            <w:tcW w:w="2695" w:type="dxa"/>
          </w:tcPr>
          <w:p w14:paraId="762D10E6" w14:textId="77777777" w:rsidR="0038408C" w:rsidRPr="0073428B" w:rsidRDefault="0038408C" w:rsidP="00BD6015">
            <w:pPr>
              <w:rPr>
                <w:sz w:val="20"/>
                <w:szCs w:val="20"/>
                <w:lang w:val="en-US"/>
              </w:rPr>
            </w:pPr>
            <w:r w:rsidRPr="0073428B">
              <w:rPr>
                <w:sz w:val="20"/>
                <w:szCs w:val="20"/>
                <w:lang w:val="en-US"/>
              </w:rPr>
              <w:t>Estimated effort</w:t>
            </w:r>
          </w:p>
        </w:tc>
      </w:tr>
      <w:tr w:rsidR="0038408C" w:rsidRPr="0073428B" w14:paraId="6A96136E" w14:textId="77777777" w:rsidTr="0038408C">
        <w:tc>
          <w:tcPr>
            <w:tcW w:w="2070" w:type="dxa"/>
          </w:tcPr>
          <w:p w14:paraId="012D5E4D" w14:textId="575CFD5C" w:rsidR="0038408C" w:rsidRPr="0073428B" w:rsidRDefault="0038408C" w:rsidP="00BD6015">
            <w:pPr>
              <w:pStyle w:val="NoSpacing"/>
              <w:rPr>
                <w:sz w:val="20"/>
                <w:szCs w:val="20"/>
                <w:lang w:val="en-US"/>
              </w:rPr>
            </w:pPr>
            <w:r w:rsidRPr="0073428B">
              <w:rPr>
                <w:lang w:val="en-US"/>
              </w:rPr>
              <w:t>Understand why</w:t>
            </w:r>
            <w:r w:rsidRPr="0073428B">
              <w:rPr>
                <w:lang w:val="en-US"/>
              </w:rPr>
              <w:tab/>
            </w:r>
          </w:p>
        </w:tc>
        <w:tc>
          <w:tcPr>
            <w:tcW w:w="5220" w:type="dxa"/>
          </w:tcPr>
          <w:p w14:paraId="44876DDD" w14:textId="77F10B7F" w:rsidR="0038408C" w:rsidRPr="0073428B" w:rsidRDefault="0038408C" w:rsidP="00BD6015">
            <w:pPr>
              <w:pStyle w:val="NoSpacing"/>
              <w:ind w:right="183"/>
              <w:rPr>
                <w:sz w:val="20"/>
                <w:szCs w:val="20"/>
                <w:lang w:val="en-US"/>
              </w:rPr>
            </w:pPr>
            <w:r w:rsidRPr="0073428B">
              <w:rPr>
                <w:sz w:val="20"/>
                <w:szCs w:val="20"/>
                <w:lang w:val="en-US"/>
              </w:rPr>
              <w:t xml:space="preserve">Enable businesses to select between </w:t>
            </w:r>
            <w:r w:rsidR="00D068B8" w:rsidRPr="0073428B">
              <w:rPr>
                <w:sz w:val="20"/>
                <w:szCs w:val="20"/>
                <w:lang w:val="en-US"/>
              </w:rPr>
              <w:t xml:space="preserve">process creation tools </w:t>
            </w:r>
            <w:r w:rsidRPr="0073428B">
              <w:rPr>
                <w:sz w:val="20"/>
                <w:szCs w:val="20"/>
                <w:lang w:val="en-US"/>
              </w:rPr>
              <w:t>such as Power Automate flows and Microsoft Copilot Studio Autonomous Agents to optimize automations.</w:t>
            </w:r>
          </w:p>
        </w:tc>
        <w:tc>
          <w:tcPr>
            <w:tcW w:w="2695" w:type="dxa"/>
          </w:tcPr>
          <w:p w14:paraId="1A8E927A" w14:textId="77777777" w:rsidR="0038408C" w:rsidRPr="0073428B" w:rsidRDefault="0038408C" w:rsidP="00BD6015">
            <w:pPr>
              <w:pStyle w:val="NoSpacing"/>
              <w:rPr>
                <w:sz w:val="20"/>
                <w:szCs w:val="20"/>
                <w:lang w:val="en-US"/>
              </w:rPr>
            </w:pPr>
            <w:r w:rsidRPr="0073428B">
              <w:rPr>
                <w:sz w:val="20"/>
                <w:szCs w:val="20"/>
                <w:lang w:val="en-US"/>
              </w:rPr>
              <w:t>5 minutes</w:t>
            </w:r>
          </w:p>
        </w:tc>
      </w:tr>
    </w:tbl>
    <w:p w14:paraId="1A745D3F" w14:textId="77777777" w:rsidR="0038408C" w:rsidRPr="0073428B" w:rsidRDefault="0038408C" w:rsidP="0038408C"/>
    <w:p w14:paraId="7D29FE25" w14:textId="77777777" w:rsidR="0038408C" w:rsidRPr="0073428B" w:rsidRDefault="0038408C" w:rsidP="00422A2B">
      <w:pPr>
        <w:pStyle w:val="Heading2"/>
      </w:pPr>
      <w:r w:rsidRPr="0073428B">
        <w:t xml:space="preserve">Summary of tasks </w:t>
      </w:r>
    </w:p>
    <w:p w14:paraId="4F07BD7D" w14:textId="0BA00B36" w:rsidR="0038408C" w:rsidRPr="0073428B" w:rsidRDefault="00BE519D" w:rsidP="0038408C">
      <w:r w:rsidRPr="0073428B">
        <w:t>Let’s step back and understand the reasons one would select to build an Autonomous Agent over some other type of workflow or process design tool</w:t>
      </w:r>
      <w:r w:rsidR="0038408C" w:rsidRPr="0073428B">
        <w:t xml:space="preserve">. </w:t>
      </w:r>
    </w:p>
    <w:p w14:paraId="76FD3B8C" w14:textId="32243CEF" w:rsidR="0038408C" w:rsidRPr="0073428B" w:rsidRDefault="0038408C" w:rsidP="0038408C">
      <w:r w:rsidRPr="0073428B">
        <w:rPr>
          <w:b/>
          <w:bCs/>
        </w:rPr>
        <w:t>Scenario</w:t>
      </w:r>
      <w:r w:rsidRPr="0073428B">
        <w:t xml:space="preserve">: Lay the groundwork for building a smart AI assistant </w:t>
      </w:r>
      <w:r w:rsidR="00BE519D" w:rsidRPr="0073428B">
        <w:t>by understanding the best use cases for this solution type</w:t>
      </w:r>
      <w:r w:rsidRPr="0073428B">
        <w:t>.</w:t>
      </w:r>
    </w:p>
    <w:p w14:paraId="6BE27393" w14:textId="77777777" w:rsidR="0038408C" w:rsidRPr="0073428B" w:rsidRDefault="00000000" w:rsidP="0038408C">
      <w:r>
        <w:pict w14:anchorId="2F9F05E8">
          <v:rect id="_x0000_i1025" style="width:0;height:1.5pt" o:hralign="center" o:hrstd="t" o:hr="t" fillcolor="#a0a0a0" stroked="f"/>
        </w:pict>
      </w:r>
    </w:p>
    <w:p w14:paraId="6978C935" w14:textId="796F66CF" w:rsidR="0038408C" w:rsidRPr="0073428B" w:rsidRDefault="00BE519D" w:rsidP="00422A2B">
      <w:pPr>
        <w:pStyle w:val="Heading2"/>
      </w:pPr>
      <w:r w:rsidRPr="0073428B">
        <w:t xml:space="preserve">Why </w:t>
      </w:r>
      <w:proofErr w:type="gramStart"/>
      <w:r w:rsidRPr="0073428B">
        <w:t>Autonomous</w:t>
      </w:r>
      <w:proofErr w:type="gramEnd"/>
      <w:r w:rsidRPr="0073428B">
        <w:t xml:space="preserve"> </w:t>
      </w:r>
      <w:r w:rsidR="00364884" w:rsidRPr="0073428B">
        <w:t xml:space="preserve">Agent </w:t>
      </w:r>
      <w:r w:rsidRPr="0073428B">
        <w:t xml:space="preserve">approach </w:t>
      </w:r>
      <w:r w:rsidR="00364884" w:rsidRPr="0073428B">
        <w:t xml:space="preserve">rather than </w:t>
      </w:r>
      <w:r w:rsidRPr="0073428B">
        <w:t>Power Automate</w:t>
      </w:r>
      <w:r w:rsidR="00364884" w:rsidRPr="0073428B">
        <w:rPr>
          <w:rStyle w:val="FootnoteReference"/>
        </w:rPr>
        <w:footnoteReference w:id="2"/>
      </w:r>
      <w:r w:rsidRPr="0073428B">
        <w:t xml:space="preserve"> Cloud Flow?</w:t>
      </w:r>
      <w:r w:rsidR="0038408C" w:rsidRPr="0073428B">
        <w:br/>
      </w:r>
    </w:p>
    <w:p w14:paraId="261B077D" w14:textId="7746A5EA" w:rsidR="00BE519D" w:rsidRPr="0073428B" w:rsidRDefault="00BE519D" w:rsidP="00BE519D">
      <w:r w:rsidRPr="0073428B">
        <w:t>Power Automate is great for structured, predictable processes — like setting up a row of dominoes and watching them fall in order. But not all processes are that static.</w:t>
      </w:r>
    </w:p>
    <w:p w14:paraId="3CFFF535" w14:textId="151DF127" w:rsidR="00BE519D" w:rsidRPr="0073428B" w:rsidRDefault="00BE519D" w:rsidP="00BE519D">
      <w:r w:rsidRPr="0073428B">
        <w:t xml:space="preserve">Autonomous Agents are like trained assistants who don’t just follow steps — they watch what’s happening, make decisions, and </w:t>
      </w:r>
      <w:r w:rsidRPr="0073428B">
        <w:rPr>
          <w:b/>
          <w:bCs/>
        </w:rPr>
        <w:t>adjust to the course in real-time</w:t>
      </w:r>
      <w:r w:rsidRPr="0073428B">
        <w:t xml:space="preserve">. </w:t>
      </w:r>
      <w:r w:rsidRPr="0073428B">
        <w:rPr>
          <w:b/>
          <w:bCs/>
        </w:rPr>
        <w:t>They're built for dynamic, decision-rich scenarios where the next step depends on changing data, not predefined logic</w:t>
      </w:r>
      <w:r w:rsidRPr="0073428B">
        <w:t>. Think of it this way:</w:t>
      </w:r>
    </w:p>
    <w:p w14:paraId="19E1CFD5" w14:textId="77777777" w:rsidR="00992674" w:rsidRPr="0073428B" w:rsidRDefault="00BE519D" w:rsidP="000136E7">
      <w:pPr>
        <w:keepNext/>
        <w:spacing w:after="0" w:line="240" w:lineRule="auto"/>
        <w:jc w:val="center"/>
      </w:pPr>
      <w:r w:rsidRPr="0073428B">
        <w:rPr>
          <w:noProof/>
          <w:lang w:eastAsia="ja-JP"/>
        </w:rPr>
        <w:drawing>
          <wp:inline distT="0" distB="0" distL="0" distR="0" wp14:anchorId="7492B0E7" wp14:editId="23A88BB2">
            <wp:extent cx="3733037" cy="1997498"/>
            <wp:effectExtent l="0" t="0" r="1270" b="3175"/>
            <wp:docPr id="1498573139" name="Picture 1" descr="Left side: GPS screen navigating to a single location.&#10;&#10;Right side: A person driving a car and adjusting GPS based on what's happening on the roa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73139" name="Picture 1" descr="Left side: GPS screen navigating to a single location.&#10;&#10;Right side: A person driving a car and adjusting GPS based on what's happening on the road.  &#10;"/>
                    <pic:cNvPicPr/>
                  </pic:nvPicPr>
                  <pic:blipFill rotWithShape="1">
                    <a:blip r:embed="rId17"/>
                    <a:srcRect t="19733"/>
                    <a:stretch/>
                  </pic:blipFill>
                  <pic:spPr bwMode="auto">
                    <a:xfrm>
                      <a:off x="0" y="0"/>
                      <a:ext cx="3745431" cy="2004130"/>
                    </a:xfrm>
                    <a:prstGeom prst="rect">
                      <a:avLst/>
                    </a:prstGeom>
                    <a:ln>
                      <a:noFill/>
                    </a:ln>
                    <a:extLst>
                      <a:ext uri="{53640926-AAD7-44D8-BBD7-CCE9431645EC}">
                        <a14:shadowObscured xmlns:a14="http://schemas.microsoft.com/office/drawing/2010/main"/>
                      </a:ext>
                    </a:extLst>
                  </pic:spPr>
                </pic:pic>
              </a:graphicData>
            </a:graphic>
          </wp:inline>
        </w:drawing>
      </w:r>
    </w:p>
    <w:p w14:paraId="06EED6F4" w14:textId="31ED5098" w:rsidR="00992674" w:rsidRPr="0073428B" w:rsidRDefault="00992674" w:rsidP="001568AA">
      <w:pPr>
        <w:pStyle w:val="NoSpacing"/>
        <w:ind w:left="2070"/>
      </w:pPr>
      <w:r w:rsidRPr="0073428B">
        <w:rPr>
          <w:sz w:val="12"/>
          <w:szCs w:val="12"/>
        </w:rPr>
        <w:t xml:space="preserve">Figure </w:t>
      </w:r>
      <w:r w:rsidRPr="0073428B">
        <w:rPr>
          <w:sz w:val="12"/>
          <w:szCs w:val="12"/>
        </w:rPr>
        <w:fldChar w:fldCharType="begin"/>
      </w:r>
      <w:r w:rsidRPr="0073428B">
        <w:rPr>
          <w:sz w:val="12"/>
          <w:szCs w:val="12"/>
        </w:rPr>
        <w:instrText xml:space="preserve"> SEQ Figure \* ARABIC </w:instrText>
      </w:r>
      <w:r w:rsidRPr="0073428B">
        <w:rPr>
          <w:sz w:val="12"/>
          <w:szCs w:val="12"/>
        </w:rPr>
        <w:fldChar w:fldCharType="separate"/>
      </w:r>
      <w:r w:rsidRPr="0073428B">
        <w:rPr>
          <w:sz w:val="12"/>
          <w:szCs w:val="12"/>
        </w:rPr>
        <w:t>1</w:t>
      </w:r>
      <w:r w:rsidRPr="0073428B">
        <w:rPr>
          <w:sz w:val="12"/>
          <w:szCs w:val="12"/>
        </w:rPr>
        <w:fldChar w:fldCharType="end"/>
      </w:r>
      <w:r w:rsidR="000136E7" w:rsidRPr="0073428B">
        <w:rPr>
          <w:sz w:val="12"/>
          <w:szCs w:val="12"/>
        </w:rPr>
        <w:t> :</w:t>
      </w:r>
      <w:r w:rsidRPr="0073428B">
        <w:rPr>
          <w:sz w:val="12"/>
          <w:szCs w:val="12"/>
        </w:rPr>
        <w:t xml:space="preserve"> AI Generated Image (Dall-e)</w:t>
      </w:r>
      <w:r w:rsidR="000136E7" w:rsidRPr="0073428B">
        <w:br/>
      </w:r>
    </w:p>
    <w:p w14:paraId="426ED396" w14:textId="1D357924" w:rsidR="00BE519D" w:rsidRPr="0073428B" w:rsidRDefault="00BE519D" w:rsidP="00ED760C">
      <w:pPr>
        <w:pStyle w:val="ListParagraph"/>
        <w:numPr>
          <w:ilvl w:val="0"/>
          <w:numId w:val="20"/>
        </w:numPr>
      </w:pPr>
      <w:r w:rsidRPr="0073428B">
        <w:t>Power Automate is like a GPS that follows a set route.</w:t>
      </w:r>
    </w:p>
    <w:p w14:paraId="3E189A22" w14:textId="30B7F976" w:rsidR="0038408C" w:rsidRPr="0073428B" w:rsidRDefault="00BE519D" w:rsidP="00ED760C">
      <w:pPr>
        <w:pStyle w:val="ListParagraph"/>
        <w:numPr>
          <w:ilvl w:val="0"/>
          <w:numId w:val="20"/>
        </w:numPr>
      </w:pPr>
      <w:r w:rsidRPr="0073428B">
        <w:t>An Autonomous Agent is like a smart driver who notices roadblocks, traffic, or detours — and reroutes on the fly without waiting for your instructions.</w:t>
      </w:r>
    </w:p>
    <w:p w14:paraId="68A3F997" w14:textId="77777777" w:rsidR="0018186B" w:rsidRPr="0073428B" w:rsidRDefault="0018186B">
      <w:pPr>
        <w:rPr>
          <w:lang w:eastAsia="ja-JP"/>
        </w:rPr>
      </w:pPr>
    </w:p>
    <w:p w14:paraId="75AB12C2" w14:textId="77777777" w:rsidR="0018186B" w:rsidRPr="0073428B" w:rsidRDefault="0018186B" w:rsidP="0018186B">
      <w:pPr>
        <w:pStyle w:val="Heading2"/>
      </w:pPr>
      <w:r w:rsidRPr="0073428B">
        <w:lastRenderedPageBreak/>
        <w:t>Test your understanding</w:t>
      </w:r>
    </w:p>
    <w:p w14:paraId="3EFB94D0" w14:textId="30F781DB" w:rsidR="0018186B" w:rsidRPr="0073428B" w:rsidRDefault="0018186B" w:rsidP="0018186B">
      <w:r w:rsidRPr="0073428B">
        <w:t>Now that you’ve got a better understanding of the value of Autonomous Agents, can you select from the following options which is the better approach and explain why?</w:t>
      </w:r>
      <w:r w:rsidR="008B0365" w:rsidRPr="0073428B">
        <w:t xml:space="preserve"> (Don’t peek, but answers will be found after the glossary at the end of this file </w:t>
      </w:r>
      <w:r w:rsidR="008B0365" w:rsidRPr="0073428B">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008B0365" w:rsidRPr="0073428B">
        <w:t>.)</w:t>
      </w:r>
    </w:p>
    <w:p w14:paraId="7E73B7F3" w14:textId="57E67DB5" w:rsidR="00E6349C" w:rsidRPr="0073428B" w:rsidRDefault="001F3A9D" w:rsidP="0018186B">
      <w:r w:rsidRPr="0073428B">
        <w:rPr>
          <w:color w:val="7030A0"/>
        </w:rPr>
        <w:t>Quiz #</w:t>
      </w:r>
      <w:r w:rsidR="00E6349C" w:rsidRPr="0073428B">
        <w:rPr>
          <w:color w:val="7030A0"/>
        </w:rPr>
        <w:t>1</w:t>
      </w:r>
      <w:r w:rsidR="00E6349C" w:rsidRPr="0073428B">
        <w:t>: Which approach would you pick for these scenarios?</w:t>
      </w:r>
      <w:r w:rsidR="00451A1B" w:rsidRPr="0073428B">
        <w:t xml:space="preserve"> </w:t>
      </w:r>
      <w:r w:rsidR="0069796F" w:rsidRPr="0073428B">
        <w:br/>
      </w:r>
      <w:r w:rsidR="00451A1B" w:rsidRPr="0073428B">
        <w:rPr>
          <w:b/>
          <w:bCs/>
        </w:rPr>
        <w:t>[</w:t>
      </w:r>
      <w:r w:rsidR="00093D78" w:rsidRPr="0073428B">
        <w:rPr>
          <w:b/>
          <w:bCs/>
        </w:rPr>
        <w:t>Cloud flow</w:t>
      </w:r>
      <w:r w:rsidR="00451A1B" w:rsidRPr="0073428B">
        <w:rPr>
          <w:b/>
          <w:bCs/>
        </w:rPr>
        <w:t xml:space="preserve"> or Autonomous Agent]</w:t>
      </w:r>
    </w:p>
    <w:p w14:paraId="79E913E2" w14:textId="7B9D6556" w:rsidR="00E6349C" w:rsidRPr="0073428B" w:rsidRDefault="00E6349C" w:rsidP="0018186B">
      <w:r w:rsidRPr="0073428B">
        <w:t>Scenario</w:t>
      </w:r>
      <w:r w:rsidR="0069796F" w:rsidRPr="0073428B">
        <w:t xml:space="preserve"> A</w:t>
      </w:r>
      <w:r w:rsidRPr="0073428B">
        <w:t xml:space="preserve">: </w:t>
      </w:r>
      <w:r w:rsidR="00CA5C98" w:rsidRPr="0073428B">
        <w:t xml:space="preserve">Your team processes dozens of </w:t>
      </w:r>
      <w:proofErr w:type="gramStart"/>
      <w:r w:rsidR="00CA5C98" w:rsidRPr="0073428B">
        <w:t>expense</w:t>
      </w:r>
      <w:proofErr w:type="gramEnd"/>
      <w:r w:rsidR="00CA5C98" w:rsidRPr="0073428B">
        <w:t xml:space="preserve"> reports every week. Each report follows a straightforward path: submit, approve, or reject, with minimal variations</w:t>
      </w:r>
      <w:r w:rsidR="00BB119A" w:rsidRPr="0073428B">
        <w:t>.</w:t>
      </w:r>
    </w:p>
    <w:p w14:paraId="65C36F0E" w14:textId="1FF35447" w:rsidR="0069796F" w:rsidRPr="0073428B" w:rsidRDefault="00E6349C" w:rsidP="0018186B">
      <w:r w:rsidRPr="0073428B">
        <w:t>Scenario</w:t>
      </w:r>
      <w:r w:rsidR="0069796F" w:rsidRPr="0073428B">
        <w:t xml:space="preserve"> B</w:t>
      </w:r>
      <w:r w:rsidRPr="0073428B">
        <w:t xml:space="preserve">: </w:t>
      </w:r>
      <w:r w:rsidR="009A7D02" w:rsidRPr="0073428B">
        <w:t>A customer service team needs help managing support tickets. Some tickets are simple and can be routed easily, but others require analyzing multiple data sources to classify the issue and determine the next steps in real-time.</w:t>
      </w:r>
    </w:p>
    <w:p w14:paraId="514D64BD" w14:textId="5D7DBE3B" w:rsidR="0018186B" w:rsidRPr="0073428B" w:rsidRDefault="0069796F" w:rsidP="0018186B">
      <w:r w:rsidRPr="0073428B">
        <w:t>Scenario C:</w:t>
      </w:r>
      <w:r w:rsidR="008B0365" w:rsidRPr="0073428B">
        <w:t xml:space="preserve"> Your finance team reviews loan </w:t>
      </w:r>
      <w:r w:rsidR="00715AEB" w:rsidRPr="0073428B">
        <w:t>applications that must comply with evolving regulations. These applications pull data from multiple sources, and compliance rules can change frequently. The process requires analyzing various factors before deciding.</w:t>
      </w:r>
    </w:p>
    <w:p w14:paraId="5488BE9C" w14:textId="0F5FC9C6" w:rsidR="0018186B" w:rsidRPr="0073428B" w:rsidRDefault="0018186B" w:rsidP="0018186B">
      <w:pPr>
        <w:rPr>
          <w:b/>
          <w:bCs/>
        </w:rPr>
      </w:pPr>
      <w:r w:rsidRPr="0073428B">
        <w:rPr>
          <w:b/>
          <w:bCs/>
        </w:rPr>
        <w:t>Key tak</w:t>
      </w:r>
      <w:r w:rsidR="0036024B" w:rsidRPr="0073428B">
        <w:rPr>
          <w:b/>
          <w:bCs/>
        </w:rPr>
        <w:t xml:space="preserve">e </w:t>
      </w:r>
      <w:r w:rsidRPr="0073428B">
        <w:rPr>
          <w:b/>
          <w:bCs/>
        </w:rPr>
        <w:t>aways:</w:t>
      </w:r>
    </w:p>
    <w:p w14:paraId="1D0558B7" w14:textId="7AF8701A" w:rsidR="0018186B" w:rsidRPr="0073428B" w:rsidRDefault="00BB119A" w:rsidP="00ED760C">
      <w:pPr>
        <w:pStyle w:val="ListParagraph"/>
        <w:numPr>
          <w:ilvl w:val="0"/>
          <w:numId w:val="18"/>
        </w:numPr>
      </w:pPr>
      <w:r w:rsidRPr="0073428B">
        <w:t>Look out</w:t>
      </w:r>
      <w:r w:rsidR="0018186B" w:rsidRPr="0073428B">
        <w:t xml:space="preserve"> for dynamic, </w:t>
      </w:r>
      <w:r w:rsidR="0018186B" w:rsidRPr="0073428B">
        <w:rPr>
          <w:b/>
        </w:rPr>
        <w:t>decision-rich scenarios</w:t>
      </w:r>
      <w:r w:rsidR="0018186B" w:rsidRPr="0073428B">
        <w:t xml:space="preserve"> where the next step depends on changing data, not predefined logic.</w:t>
      </w:r>
    </w:p>
    <w:p w14:paraId="7129297D" w14:textId="7439365C" w:rsidR="0018186B" w:rsidRPr="0073428B" w:rsidRDefault="0018186B" w:rsidP="00ED760C">
      <w:pPr>
        <w:pStyle w:val="ListParagraph"/>
        <w:numPr>
          <w:ilvl w:val="0"/>
          <w:numId w:val="18"/>
        </w:numPr>
      </w:pPr>
      <w:r w:rsidRPr="0073428B">
        <w:t xml:space="preserve">Remember these are also </w:t>
      </w:r>
      <w:r w:rsidRPr="0073428B">
        <w:rPr>
          <w:b/>
        </w:rPr>
        <w:t>better-together scenarios</w:t>
      </w:r>
      <w:r w:rsidRPr="0073428B">
        <w:t>, where Autonomous Agents leverage the power of Cloud flows plus Generative AI.</w:t>
      </w:r>
    </w:p>
    <w:p w14:paraId="5329856A" w14:textId="241227D8" w:rsidR="0018186B" w:rsidRPr="0073428B" w:rsidRDefault="0018186B" w:rsidP="00ED760C">
      <w:pPr>
        <w:pStyle w:val="ListParagraph"/>
        <w:numPr>
          <w:ilvl w:val="0"/>
          <w:numId w:val="18"/>
        </w:numPr>
      </w:pPr>
      <w:r w:rsidRPr="0073428B">
        <w:t xml:space="preserve">Side </w:t>
      </w:r>
      <w:r w:rsidR="00F245F1" w:rsidRPr="0073428B">
        <w:t>n</w:t>
      </w:r>
      <w:r w:rsidRPr="0073428B">
        <w:t xml:space="preserve">ote: In the case of Autonomous Agents </w:t>
      </w:r>
      <w:r w:rsidRPr="0073428B">
        <w:rPr>
          <w:b/>
        </w:rPr>
        <w:t>there is no conversation panel</w:t>
      </w:r>
      <w:r w:rsidRPr="0073428B">
        <w:t>. So, you’ll have to be a bit creative when it comes to humans communicating with the agent.</w:t>
      </w:r>
    </w:p>
    <w:p w14:paraId="281AE719" w14:textId="77777777" w:rsidR="0018186B" w:rsidRPr="0073428B" w:rsidRDefault="0018186B" w:rsidP="0018186B">
      <w:pPr>
        <w:rPr>
          <w:b/>
          <w:bCs/>
        </w:rPr>
      </w:pPr>
      <w:r w:rsidRPr="0073428B">
        <w:rPr>
          <w:b/>
          <w:bCs/>
        </w:rPr>
        <w:t>Challenge: apply this to your own use case</w:t>
      </w:r>
    </w:p>
    <w:p w14:paraId="2B206FFE" w14:textId="2CC69E48" w:rsidR="0018186B" w:rsidRPr="0073428B" w:rsidRDefault="0018186B" w:rsidP="00ED760C">
      <w:pPr>
        <w:pStyle w:val="ListParagraph"/>
        <w:numPr>
          <w:ilvl w:val="0"/>
          <w:numId w:val="19"/>
        </w:numPr>
      </w:pPr>
      <w:r w:rsidRPr="0073428B">
        <w:t>What scenarios can you imagine at your company which could use an Autonomous agent and why?</w:t>
      </w:r>
    </w:p>
    <w:p w14:paraId="167528CF" w14:textId="78D7786D" w:rsidR="0018186B" w:rsidRPr="0073428B" w:rsidRDefault="0018186B" w:rsidP="00ED760C">
      <w:pPr>
        <w:pStyle w:val="ListParagraph"/>
        <w:numPr>
          <w:ilvl w:val="0"/>
          <w:numId w:val="19"/>
        </w:numPr>
      </w:pPr>
      <w:proofErr w:type="gramStart"/>
      <w:r w:rsidRPr="0073428B">
        <w:t>Are</w:t>
      </w:r>
      <w:proofErr w:type="gramEnd"/>
      <w:r w:rsidRPr="0073428B">
        <w:t xml:space="preserve"> there any existing Power Automate flows that might be better designed as Autonomous Agent</w:t>
      </w:r>
      <w:r w:rsidR="007B2EFC" w:rsidRPr="0073428B">
        <w:t xml:space="preserve">s? Clarify </w:t>
      </w:r>
      <w:r w:rsidR="00B76C4C" w:rsidRPr="0073428B">
        <w:t xml:space="preserve">what you think an agent </w:t>
      </w:r>
      <w:r w:rsidR="00C070D8" w:rsidRPr="0073428B">
        <w:t>c</w:t>
      </w:r>
      <w:r w:rsidR="00B76C4C" w:rsidRPr="0073428B">
        <w:t>ould add to the experience for users.</w:t>
      </w:r>
      <w:r w:rsidR="007B2EFC" w:rsidRPr="0073428B">
        <w:t xml:space="preserve"> </w:t>
      </w:r>
    </w:p>
    <w:p w14:paraId="27AB5642" w14:textId="344412C2" w:rsidR="0018186B" w:rsidRPr="0073428B" w:rsidRDefault="0018186B" w:rsidP="0018186B">
      <w:r w:rsidRPr="0073428B">
        <w:rPr>
          <w:highlight w:val="yellow"/>
        </w:rPr>
        <w:t>Take it further: Pencil sketch at least 3 legacy business scenarios in your org, that could be modernized with Autonomous Agents</w:t>
      </w:r>
      <w:r w:rsidR="00C070D8" w:rsidRPr="0073428B">
        <w:rPr>
          <w:highlight w:val="yellow"/>
        </w:rPr>
        <w:t xml:space="preserve"> (to save in labor effort</w:t>
      </w:r>
      <w:r w:rsidR="00C17ECD" w:rsidRPr="0073428B">
        <w:rPr>
          <w:highlight w:val="yellow"/>
        </w:rPr>
        <w:t>s</w:t>
      </w:r>
      <w:r w:rsidR="00C070D8" w:rsidRPr="0073428B">
        <w:rPr>
          <w:highlight w:val="yellow"/>
        </w:rPr>
        <w:t xml:space="preserve"> or to save money)</w:t>
      </w:r>
      <w:r w:rsidRPr="0073428B">
        <w:rPr>
          <w:highlight w:val="yellow"/>
        </w:rPr>
        <w:t>.</w:t>
      </w:r>
      <w:r w:rsidRPr="0073428B">
        <w:t xml:space="preserve"> Is this something you could hackathon this week?</w:t>
      </w:r>
    </w:p>
    <w:tbl>
      <w:tblPr>
        <w:tblStyle w:val="TableGrid"/>
        <w:tblW w:w="0" w:type="auto"/>
        <w:tblLook w:val="04A0" w:firstRow="1" w:lastRow="0" w:firstColumn="1" w:lastColumn="0" w:noHBand="0" w:noVBand="1"/>
      </w:tblPr>
      <w:tblGrid>
        <w:gridCol w:w="9880"/>
      </w:tblGrid>
      <w:tr w:rsidR="0018186B" w:rsidRPr="0073428B" w14:paraId="1B542E38" w14:textId="77777777" w:rsidTr="00BD6015">
        <w:tc>
          <w:tcPr>
            <w:tcW w:w="9880" w:type="dxa"/>
          </w:tcPr>
          <w:p w14:paraId="7318D945" w14:textId="77777777" w:rsidR="0018186B" w:rsidRPr="0073428B" w:rsidRDefault="0018186B" w:rsidP="00BD6015"/>
        </w:tc>
      </w:tr>
      <w:tr w:rsidR="0018186B" w:rsidRPr="0073428B" w14:paraId="033EE115" w14:textId="77777777" w:rsidTr="00BD6015">
        <w:tc>
          <w:tcPr>
            <w:tcW w:w="9880" w:type="dxa"/>
          </w:tcPr>
          <w:p w14:paraId="077DE174" w14:textId="77777777" w:rsidR="0018186B" w:rsidRPr="0073428B" w:rsidRDefault="0018186B" w:rsidP="00BD6015"/>
        </w:tc>
      </w:tr>
      <w:tr w:rsidR="0018186B" w:rsidRPr="0073428B" w14:paraId="209E65D5" w14:textId="77777777" w:rsidTr="00BD6015">
        <w:tc>
          <w:tcPr>
            <w:tcW w:w="9880" w:type="dxa"/>
          </w:tcPr>
          <w:p w14:paraId="1E4D901D" w14:textId="77777777" w:rsidR="0018186B" w:rsidRPr="0073428B" w:rsidRDefault="0018186B" w:rsidP="00BD6015"/>
        </w:tc>
      </w:tr>
      <w:tr w:rsidR="0018186B" w:rsidRPr="0073428B" w14:paraId="02D0AA35" w14:textId="77777777" w:rsidTr="00BD6015">
        <w:tc>
          <w:tcPr>
            <w:tcW w:w="9880" w:type="dxa"/>
          </w:tcPr>
          <w:p w14:paraId="77B556D2" w14:textId="77777777" w:rsidR="0018186B" w:rsidRPr="0073428B" w:rsidRDefault="0018186B" w:rsidP="00BD6015"/>
        </w:tc>
      </w:tr>
    </w:tbl>
    <w:p w14:paraId="1A1E66BB" w14:textId="77777777" w:rsidR="0018186B" w:rsidRPr="0073428B" w:rsidRDefault="0018186B" w:rsidP="0018186B"/>
    <w:p w14:paraId="5F6A7341" w14:textId="76063ECB" w:rsidR="0038408C" w:rsidRPr="0073428B" w:rsidRDefault="0038408C">
      <w:pPr>
        <w:rPr>
          <w:lang w:eastAsia="ja-JP"/>
        </w:rPr>
      </w:pPr>
      <w:r w:rsidRPr="0073428B">
        <w:rPr>
          <w:lang w:eastAsia="ja-JP"/>
        </w:rPr>
        <w:br w:type="page"/>
      </w:r>
    </w:p>
    <w:p w14:paraId="2042FFBF" w14:textId="77777777" w:rsidR="0038408C" w:rsidRPr="0073428B" w:rsidRDefault="0038408C" w:rsidP="0038408C">
      <w:pPr>
        <w:rPr>
          <w:lang w:eastAsia="ja-JP"/>
        </w:rPr>
      </w:pPr>
    </w:p>
    <w:p w14:paraId="5D5B19F4" w14:textId="65C923AA" w:rsidR="00F53165" w:rsidRPr="0073428B" w:rsidRDefault="0038408C" w:rsidP="00F54274">
      <w:pPr>
        <w:pStyle w:val="Heading1"/>
      </w:pPr>
      <w:r w:rsidRPr="0073428B">
        <w:t xml:space="preserve">Use </w:t>
      </w:r>
      <w:bookmarkStart w:id="5" w:name="Case2"/>
      <w:r w:rsidRPr="0073428B">
        <w:t>Case #2</w:t>
      </w:r>
      <w:bookmarkEnd w:id="5"/>
      <w:r w:rsidRPr="0073428B">
        <w:t xml:space="preserve">: </w:t>
      </w:r>
      <w:bookmarkEnd w:id="1"/>
      <w:r w:rsidR="00B80819" w:rsidRPr="0073428B">
        <w:t>Building on a strong foundation</w:t>
      </w:r>
    </w:p>
    <w:p w14:paraId="06600825" w14:textId="5D6FEC6B" w:rsidR="00F53165" w:rsidRPr="0073428B" w:rsidRDefault="00991078" w:rsidP="00F53165">
      <w:r w:rsidRPr="00C3565C">
        <w:rPr>
          <w:i/>
          <w:color w:val="747474" w:themeColor="background2" w:themeShade="80"/>
        </w:rPr>
        <w:t>The foundation for healthy lifecycle management – Group your agent, knowledge sources, and plugins in a solution to simplify customization, deployment, and long-term maintenance.</w:t>
      </w:r>
    </w:p>
    <w:tbl>
      <w:tblPr>
        <w:tblStyle w:val="TableauPlandecours-Sansbordures"/>
        <w:tblW w:w="0" w:type="auto"/>
        <w:tblLook w:val="04A0" w:firstRow="1" w:lastRow="0" w:firstColumn="1" w:lastColumn="0" w:noHBand="0" w:noVBand="1"/>
        <w:tblDescription w:val="Le tableau d’informations sur l'enseignant contient le nom de l’enseignant, son adresse e-mail, l’emplacement du bureau et les horaires"/>
      </w:tblPr>
      <w:tblGrid>
        <w:gridCol w:w="2070"/>
        <w:gridCol w:w="4860"/>
        <w:gridCol w:w="2695"/>
      </w:tblGrid>
      <w:tr w:rsidR="00F53165" w:rsidRPr="0073428B" w14:paraId="1755A257" w14:textId="77777777" w:rsidTr="00B709E6">
        <w:trPr>
          <w:cnfStyle w:val="100000000000" w:firstRow="1" w:lastRow="0" w:firstColumn="0" w:lastColumn="0" w:oddVBand="0" w:evenVBand="0" w:oddHBand="0" w:evenHBand="0" w:firstRowFirstColumn="0" w:firstRowLastColumn="0" w:lastRowFirstColumn="0" w:lastRowLastColumn="0"/>
        </w:trPr>
        <w:tc>
          <w:tcPr>
            <w:tcW w:w="2070" w:type="dxa"/>
          </w:tcPr>
          <w:p w14:paraId="2D25257F" w14:textId="4FC03B20" w:rsidR="00F53165" w:rsidRPr="0073428B" w:rsidRDefault="00E76ED4" w:rsidP="00B04BCE">
            <w:pPr>
              <w:rPr>
                <w:sz w:val="20"/>
                <w:szCs w:val="20"/>
                <w:lang w:val="en-US"/>
              </w:rPr>
            </w:pPr>
            <w:r w:rsidRPr="0073428B">
              <w:rPr>
                <w:sz w:val="20"/>
                <w:szCs w:val="20"/>
                <w:lang w:val="en-US"/>
              </w:rPr>
              <w:t xml:space="preserve">Use </w:t>
            </w:r>
            <w:r w:rsidR="005B7A5C" w:rsidRPr="0073428B">
              <w:rPr>
                <w:sz w:val="20"/>
                <w:szCs w:val="20"/>
                <w:lang w:val="en-US"/>
              </w:rPr>
              <w:t>c</w:t>
            </w:r>
            <w:r w:rsidRPr="0073428B">
              <w:rPr>
                <w:sz w:val="20"/>
                <w:szCs w:val="20"/>
                <w:lang w:val="en-US"/>
              </w:rPr>
              <w:t>ase</w:t>
            </w:r>
          </w:p>
        </w:tc>
        <w:tc>
          <w:tcPr>
            <w:tcW w:w="4860" w:type="dxa"/>
          </w:tcPr>
          <w:p w14:paraId="051C3981" w14:textId="1DD0876A" w:rsidR="00F53165" w:rsidRPr="0073428B" w:rsidRDefault="00F53165" w:rsidP="00B04BCE">
            <w:pPr>
              <w:rPr>
                <w:sz w:val="20"/>
                <w:szCs w:val="20"/>
                <w:lang w:val="en-US"/>
              </w:rPr>
            </w:pPr>
            <w:r w:rsidRPr="0073428B">
              <w:rPr>
                <w:sz w:val="20"/>
                <w:szCs w:val="20"/>
                <w:lang w:val="en-US"/>
              </w:rPr>
              <w:t xml:space="preserve">Value </w:t>
            </w:r>
            <w:r w:rsidR="005B7A5C" w:rsidRPr="0073428B">
              <w:rPr>
                <w:sz w:val="20"/>
                <w:szCs w:val="20"/>
                <w:lang w:val="en-US"/>
              </w:rPr>
              <w:t>a</w:t>
            </w:r>
            <w:r w:rsidRPr="0073428B">
              <w:rPr>
                <w:sz w:val="20"/>
                <w:szCs w:val="20"/>
                <w:lang w:val="en-US"/>
              </w:rPr>
              <w:t>dded</w:t>
            </w:r>
          </w:p>
        </w:tc>
        <w:tc>
          <w:tcPr>
            <w:tcW w:w="2695" w:type="dxa"/>
          </w:tcPr>
          <w:p w14:paraId="26D6BE77" w14:textId="48990F66" w:rsidR="00F53165" w:rsidRPr="0073428B" w:rsidRDefault="00F53165" w:rsidP="00B04BCE">
            <w:pPr>
              <w:rPr>
                <w:sz w:val="20"/>
                <w:szCs w:val="20"/>
                <w:lang w:val="en-US"/>
              </w:rPr>
            </w:pPr>
            <w:r w:rsidRPr="0073428B">
              <w:rPr>
                <w:sz w:val="20"/>
                <w:szCs w:val="20"/>
                <w:lang w:val="en-US"/>
              </w:rPr>
              <w:t xml:space="preserve">Estimated </w:t>
            </w:r>
            <w:r w:rsidR="005B7A5C" w:rsidRPr="0073428B">
              <w:rPr>
                <w:sz w:val="20"/>
                <w:szCs w:val="20"/>
                <w:lang w:val="en-US"/>
              </w:rPr>
              <w:t>e</w:t>
            </w:r>
            <w:r w:rsidRPr="0073428B">
              <w:rPr>
                <w:sz w:val="20"/>
                <w:szCs w:val="20"/>
                <w:lang w:val="en-US"/>
              </w:rPr>
              <w:t>ffort</w:t>
            </w:r>
          </w:p>
        </w:tc>
      </w:tr>
      <w:tr w:rsidR="00F53165" w:rsidRPr="0073428B" w14:paraId="590C780F" w14:textId="77777777" w:rsidTr="00B709E6">
        <w:tc>
          <w:tcPr>
            <w:tcW w:w="2070" w:type="dxa"/>
          </w:tcPr>
          <w:p w14:paraId="30789958" w14:textId="0F5072E6" w:rsidR="00F53165" w:rsidRPr="0073428B" w:rsidRDefault="00991078" w:rsidP="00B04BCE">
            <w:pPr>
              <w:pStyle w:val="NoSpacing"/>
              <w:rPr>
                <w:sz w:val="20"/>
                <w:szCs w:val="20"/>
                <w:lang w:val="en-US"/>
              </w:rPr>
            </w:pPr>
            <w:r w:rsidRPr="0073428B">
              <w:rPr>
                <w:lang w:val="en-US"/>
              </w:rPr>
              <w:t>Create a solution</w:t>
            </w:r>
            <w:r w:rsidRPr="0073428B">
              <w:rPr>
                <w:lang w:val="en-US"/>
              </w:rPr>
              <w:tab/>
            </w:r>
          </w:p>
        </w:tc>
        <w:tc>
          <w:tcPr>
            <w:tcW w:w="4860" w:type="dxa"/>
          </w:tcPr>
          <w:p w14:paraId="1D9F8243" w14:textId="38BFFD11" w:rsidR="00F53165" w:rsidRPr="0073428B" w:rsidRDefault="00D47887" w:rsidP="00B04BCE">
            <w:pPr>
              <w:pStyle w:val="NoSpacing"/>
              <w:ind w:right="183"/>
              <w:rPr>
                <w:sz w:val="20"/>
                <w:szCs w:val="20"/>
                <w:lang w:val="en-US"/>
              </w:rPr>
            </w:pPr>
            <w:r w:rsidRPr="0073428B">
              <w:rPr>
                <w:sz w:val="20"/>
                <w:szCs w:val="20"/>
                <w:lang w:val="en-US"/>
              </w:rPr>
              <w:t>Set up a structured workspace that supports application lifecycle management and reuse.</w:t>
            </w:r>
          </w:p>
        </w:tc>
        <w:tc>
          <w:tcPr>
            <w:tcW w:w="2695" w:type="dxa"/>
          </w:tcPr>
          <w:p w14:paraId="0B550E26" w14:textId="152874E2" w:rsidR="00F53165" w:rsidRPr="0073428B" w:rsidRDefault="00D47887" w:rsidP="00B04BCE">
            <w:pPr>
              <w:pStyle w:val="NoSpacing"/>
              <w:rPr>
                <w:sz w:val="20"/>
                <w:szCs w:val="20"/>
                <w:lang w:val="en-US"/>
              </w:rPr>
            </w:pPr>
            <w:r w:rsidRPr="0073428B">
              <w:rPr>
                <w:sz w:val="20"/>
                <w:szCs w:val="20"/>
                <w:lang w:val="en-US"/>
              </w:rPr>
              <w:t>5</w:t>
            </w:r>
            <w:r w:rsidR="00F53165" w:rsidRPr="0073428B">
              <w:rPr>
                <w:sz w:val="20"/>
                <w:szCs w:val="20"/>
                <w:lang w:val="en-US"/>
              </w:rPr>
              <w:t xml:space="preserve"> minutes</w:t>
            </w:r>
          </w:p>
        </w:tc>
      </w:tr>
    </w:tbl>
    <w:p w14:paraId="0E856639" w14:textId="77777777" w:rsidR="00E76ED4" w:rsidRPr="0073428B" w:rsidRDefault="00E76ED4" w:rsidP="002F508A"/>
    <w:p w14:paraId="5489B71B" w14:textId="0FAD7A8B" w:rsidR="00F53165" w:rsidRPr="0073428B" w:rsidRDefault="00F53165" w:rsidP="00422A2B">
      <w:pPr>
        <w:pStyle w:val="Heading2"/>
      </w:pPr>
      <w:r w:rsidRPr="0073428B">
        <w:t xml:space="preserve">Summary of </w:t>
      </w:r>
      <w:r w:rsidR="00B50832" w:rsidRPr="0073428B">
        <w:t>t</w:t>
      </w:r>
      <w:r w:rsidRPr="0073428B">
        <w:t xml:space="preserve">asks </w:t>
      </w:r>
    </w:p>
    <w:p w14:paraId="42426B4A" w14:textId="13A703DD" w:rsidR="00F53165" w:rsidRPr="0073428B" w:rsidRDefault="00D47887" w:rsidP="00F53165">
      <w:r w:rsidRPr="0073428B">
        <w:t>In this section, you’ll create a new solution—your container for managing the agent, knowledge sources, and connectors together.</w:t>
      </w:r>
      <w:r w:rsidRPr="0073428B">
        <w:tab/>
      </w:r>
      <w:r w:rsidR="00AB0EE9" w:rsidRPr="0073428B">
        <w:t xml:space="preserve"> </w:t>
      </w:r>
    </w:p>
    <w:p w14:paraId="091ABF9E" w14:textId="3F47908E" w:rsidR="00F53165" w:rsidRPr="0073428B" w:rsidRDefault="00F53165" w:rsidP="00F53165">
      <w:r w:rsidRPr="0073428B">
        <w:rPr>
          <w:b/>
          <w:bCs/>
        </w:rPr>
        <w:t>Scenario</w:t>
      </w:r>
      <w:r w:rsidRPr="0073428B">
        <w:t xml:space="preserve">: </w:t>
      </w:r>
      <w:r w:rsidR="00D47887" w:rsidRPr="0073428B">
        <w:t>Lay the groundwork for building a smart AI assistant by creating a solution that will make it easier to manage and deploy your components as your assistant evolves.</w:t>
      </w:r>
      <w:r w:rsidR="00111481">
        <w:br/>
      </w:r>
      <w:r w:rsidR="00111481">
        <w:br/>
        <w:t>Pro tip: All input fields in Copilot Studio have character count limitations. You can find these limitations on the lower right of each text input area.</w:t>
      </w:r>
    </w:p>
    <w:p w14:paraId="6235B9AF" w14:textId="77777777" w:rsidR="00F53165" w:rsidRPr="0073428B" w:rsidRDefault="00000000" w:rsidP="00F53165">
      <w:r>
        <w:pict w14:anchorId="268527F8">
          <v:rect id="_x0000_i1026" style="width:0;height:1.5pt" o:hralign="center" o:hrstd="t" o:hr="t" fillcolor="#a0a0a0" stroked="f"/>
        </w:pict>
      </w:r>
    </w:p>
    <w:p w14:paraId="125F769F" w14:textId="5A9DB999" w:rsidR="00F53165" w:rsidRPr="0073428B" w:rsidRDefault="00F53165" w:rsidP="00422A2B">
      <w:pPr>
        <w:pStyle w:val="Heading2"/>
      </w:pPr>
      <w:r w:rsidRPr="0073428B">
        <w:t>Step-by-</w:t>
      </w:r>
      <w:r w:rsidR="00B50832" w:rsidRPr="0073428B">
        <w:t>s</w:t>
      </w:r>
      <w:r w:rsidRPr="0073428B">
        <w:t xml:space="preserve">tep </w:t>
      </w:r>
      <w:r w:rsidR="00B50832" w:rsidRPr="0073428B">
        <w:t>i</w:t>
      </w:r>
      <w:r w:rsidRPr="0073428B">
        <w:t>nstructions</w:t>
      </w:r>
      <w:r w:rsidR="0045644F" w:rsidRPr="0073428B">
        <w:br/>
      </w:r>
    </w:p>
    <w:p w14:paraId="3E81F2A1" w14:textId="77777777" w:rsidR="004D373A" w:rsidRPr="0073428B" w:rsidRDefault="00280338" w:rsidP="00911DA5">
      <w:pPr>
        <w:pStyle w:val="Steps"/>
      </w:pPr>
      <w:r w:rsidRPr="0073428B">
        <w:t xml:space="preserve">Navigate </w:t>
      </w:r>
      <w:r w:rsidR="00535AE5" w:rsidRPr="0073428B">
        <w:t xml:space="preserve">to the Copilot Studio </w:t>
      </w:r>
      <w:r w:rsidR="00535AE5" w:rsidRPr="0073428B">
        <w:rPr>
          <w:b/>
          <w:bCs/>
        </w:rPr>
        <w:t>home</w:t>
      </w:r>
      <w:r w:rsidR="00535AE5" w:rsidRPr="0073428B">
        <w:t xml:space="preserve"> </w:t>
      </w:r>
      <w:r w:rsidR="00535AE5" w:rsidRPr="0073428B">
        <w:rPr>
          <w:b/>
          <w:bCs/>
        </w:rPr>
        <w:t>page</w:t>
      </w:r>
      <w:r w:rsidR="004D373A" w:rsidRPr="0073428B">
        <w:t>.</w:t>
      </w:r>
    </w:p>
    <w:p w14:paraId="0D88A752" w14:textId="4C4CB471" w:rsidR="00886F16" w:rsidRPr="0073428B" w:rsidRDefault="005738CC" w:rsidP="00911DA5">
      <w:pPr>
        <w:pStyle w:val="Steps"/>
        <w:numPr>
          <w:ilvl w:val="0"/>
          <w:numId w:val="0"/>
        </w:numPr>
        <w:ind w:left="900"/>
      </w:pPr>
      <w:hyperlink r:id="rId18" w:history="1">
        <w:r w:rsidRPr="0073428B">
          <w:rPr>
            <w:rStyle w:val="Hyperlink"/>
          </w:rPr>
          <w:t>https://copilotstudio.microsoft.com/</w:t>
        </w:r>
      </w:hyperlink>
      <w:r w:rsidR="00535AE5" w:rsidRPr="0073428B">
        <w:t xml:space="preserve"> </w:t>
      </w:r>
      <w:r w:rsidR="00886F16" w:rsidRPr="0073428B">
        <w:br/>
      </w:r>
    </w:p>
    <w:p w14:paraId="20B54E04" w14:textId="7EA5F3AE" w:rsidR="00E31201" w:rsidRPr="0073428B" w:rsidRDefault="00955378" w:rsidP="003E0AB5">
      <w:pPr>
        <w:pStyle w:val="Steps"/>
        <w:ind w:left="900" w:hanging="900"/>
      </w:pPr>
      <w:r w:rsidRPr="0073428B">
        <w:t xml:space="preserve">Go to the </w:t>
      </w:r>
      <w:r w:rsidRPr="0073428B">
        <w:rPr>
          <w:b/>
          <w:bCs/>
        </w:rPr>
        <w:t>Solutions</w:t>
      </w:r>
      <w:r w:rsidRPr="0073428B">
        <w:t xml:space="preserve"> menu (located in the left-hand menu under </w:t>
      </w:r>
      <w:r w:rsidR="3B4FD240" w:rsidRPr="0073428B">
        <w:t xml:space="preserve">the ellipsis </w:t>
      </w:r>
      <w:r w:rsidRPr="0073428B">
        <w:t xml:space="preserve">…) and select </w:t>
      </w:r>
      <w:proofErr w:type="gramStart"/>
      <w:r w:rsidRPr="0073428B">
        <w:rPr>
          <w:b/>
          <w:bCs/>
        </w:rPr>
        <w:t>New</w:t>
      </w:r>
      <w:proofErr w:type="gramEnd"/>
      <w:r w:rsidRPr="0073428B">
        <w:rPr>
          <w:b/>
          <w:bCs/>
        </w:rPr>
        <w:t xml:space="preserve"> solution</w:t>
      </w:r>
      <w:r w:rsidRPr="0073428B">
        <w:t>.</w:t>
      </w:r>
    </w:p>
    <w:p w14:paraId="1203D0C7" w14:textId="77777777" w:rsidR="00955378" w:rsidRPr="0073428B" w:rsidRDefault="00955378" w:rsidP="00911DA5">
      <w:pPr>
        <w:pStyle w:val="Steps"/>
        <w:numPr>
          <w:ilvl w:val="0"/>
          <w:numId w:val="0"/>
        </w:numPr>
        <w:ind w:left="900"/>
      </w:pPr>
    </w:p>
    <w:p w14:paraId="22AFE6A0" w14:textId="792B390C" w:rsidR="00701870" w:rsidRPr="0073428B" w:rsidRDefault="00E31201" w:rsidP="00BA0281">
      <w:pPr>
        <w:pStyle w:val="Steps"/>
        <w:numPr>
          <w:ilvl w:val="0"/>
          <w:numId w:val="0"/>
        </w:numPr>
        <w:ind w:left="900"/>
      </w:pPr>
      <w:r w:rsidRPr="0073428B">
        <w:t xml:space="preserve">Provide a display name – this will persist across environment deployments, so avoid names tied to a specific environment (e.g., 'DEV') or development stage (e.g., 'POC'). Instead, choose a name that reflects the contents of your solution package, such as your agent or project name. </w:t>
      </w:r>
      <w:r w:rsidR="00E750A7" w:rsidRPr="0073428B">
        <w:t>For this lab, let’s name it</w:t>
      </w:r>
      <w:r w:rsidRPr="0073428B">
        <w:t xml:space="preserve"> </w:t>
      </w:r>
      <w:r w:rsidR="006A7B80" w:rsidRPr="0073428B">
        <w:rPr>
          <w:b/>
          <w:bCs/>
        </w:rPr>
        <w:t>Workshop</w:t>
      </w:r>
      <w:r w:rsidRPr="0073428B">
        <w:rPr>
          <w:b/>
          <w:bCs/>
        </w:rPr>
        <w:t xml:space="preserve"> </w:t>
      </w:r>
      <w:r w:rsidR="00903C13" w:rsidRPr="0073428B">
        <w:rPr>
          <w:b/>
          <w:bCs/>
        </w:rPr>
        <w:t>Agent</w:t>
      </w:r>
      <w:r w:rsidR="006A7B80" w:rsidRPr="0073428B">
        <w:rPr>
          <w:b/>
          <w:bCs/>
        </w:rPr>
        <w:t>s</w:t>
      </w:r>
      <w:r w:rsidR="00BA0281" w:rsidRPr="0073428B">
        <w:t xml:space="preserve">, selecting the default </w:t>
      </w:r>
      <w:r w:rsidR="00F158B0" w:rsidRPr="0073428B">
        <w:rPr>
          <w:b/>
          <w:bCs/>
        </w:rPr>
        <w:t>Publisher</w:t>
      </w:r>
      <w:r w:rsidR="00BA0281" w:rsidRPr="0073428B">
        <w:t xml:space="preserve"> </w:t>
      </w:r>
      <w:r w:rsidR="00DE2922" w:rsidRPr="0073428B">
        <w:t>for this lab.</w:t>
      </w:r>
      <w:r w:rsidR="00BA0281" w:rsidRPr="0073428B">
        <w:rPr>
          <w:b/>
          <w:bCs/>
        </w:rPr>
        <w:t xml:space="preserve"> </w:t>
      </w:r>
    </w:p>
    <w:p w14:paraId="1EA376E0" w14:textId="77777777" w:rsidR="00701870" w:rsidRPr="0073428B" w:rsidRDefault="00701870" w:rsidP="00911DA5">
      <w:pPr>
        <w:pStyle w:val="Steps"/>
        <w:numPr>
          <w:ilvl w:val="0"/>
          <w:numId w:val="0"/>
        </w:numPr>
        <w:ind w:left="900"/>
      </w:pPr>
    </w:p>
    <w:p w14:paraId="4E1C2ADF" w14:textId="41438698" w:rsidR="00701870" w:rsidRPr="0073428B" w:rsidRDefault="00F158B0" w:rsidP="00911DA5">
      <w:pPr>
        <w:pStyle w:val="Steps"/>
      </w:pPr>
      <w:r w:rsidRPr="0073428B">
        <w:t xml:space="preserve">Select </w:t>
      </w:r>
      <w:r w:rsidRPr="0073428B">
        <w:rPr>
          <w:b/>
          <w:bCs/>
        </w:rPr>
        <w:t>Save</w:t>
      </w:r>
      <w:r w:rsidRPr="0073428B">
        <w:t xml:space="preserve"> when ready.</w:t>
      </w:r>
      <w:r w:rsidR="00104E76" w:rsidRPr="0073428B">
        <w:br/>
      </w:r>
    </w:p>
    <w:p w14:paraId="37AB4A06" w14:textId="601641A3" w:rsidR="00104E76" w:rsidRPr="0073428B" w:rsidRDefault="00104E76" w:rsidP="00213574">
      <w:pPr>
        <w:pStyle w:val="Steps"/>
        <w:ind w:left="900" w:hanging="900"/>
      </w:pPr>
      <w:commentRangeStart w:id="6"/>
      <w:commentRangeStart w:id="7"/>
      <w:r w:rsidRPr="0073428B">
        <w:t xml:space="preserve">We will immediately create a </w:t>
      </w:r>
      <w:r w:rsidR="007F6F17" w:rsidRPr="0073428B">
        <w:t>quick starting point</w:t>
      </w:r>
      <w:r w:rsidRPr="0073428B">
        <w:t xml:space="preserve"> for our Autonomous </w:t>
      </w:r>
      <w:r w:rsidR="007F6F17" w:rsidRPr="0073428B">
        <w:t>A</w:t>
      </w:r>
      <w:r w:rsidRPr="0073428B">
        <w:t xml:space="preserve">gent next. Navigate back to </w:t>
      </w:r>
      <w:r w:rsidRPr="0073428B">
        <w:rPr>
          <w:b/>
          <w:bCs/>
        </w:rPr>
        <w:t>copilotstudio.microsoft.com</w:t>
      </w:r>
      <w:r w:rsidRPr="0073428B">
        <w:t xml:space="preserve"> checking to ensure you are in the </w:t>
      </w:r>
      <w:r w:rsidRPr="0073428B">
        <w:rPr>
          <w:b/>
          <w:bCs/>
        </w:rPr>
        <w:t xml:space="preserve">same environment with </w:t>
      </w:r>
      <w:r w:rsidR="00213574" w:rsidRPr="0073428B">
        <w:rPr>
          <w:b/>
          <w:bCs/>
        </w:rPr>
        <w:t>the Solution</w:t>
      </w:r>
      <w:r w:rsidR="00213574" w:rsidRPr="0073428B">
        <w:t xml:space="preserve"> you just created. </w:t>
      </w:r>
      <w:commentRangeEnd w:id="6"/>
      <w:r w:rsidR="00A87D85">
        <w:rPr>
          <w:rStyle w:val="CommentReference"/>
          <w:color w:val="404040" w:themeColor="text1" w:themeTint="BF"/>
          <w:lang w:val="fr-FR" w:eastAsia="ja-JP"/>
        </w:rPr>
        <w:commentReference w:id="6"/>
      </w:r>
      <w:commentRangeEnd w:id="7"/>
      <w:r w:rsidR="007368E6">
        <w:rPr>
          <w:rStyle w:val="CommentReference"/>
          <w:color w:val="404040" w:themeColor="text1" w:themeTint="BF"/>
          <w:lang w:val="fr-FR" w:eastAsia="ja-JP"/>
        </w:rPr>
        <w:commentReference w:id="7"/>
      </w:r>
      <w:r w:rsidR="00294835" w:rsidRPr="0073428B">
        <w:br/>
      </w:r>
    </w:p>
    <w:p w14:paraId="7CC2DF28" w14:textId="225BD756" w:rsidR="00FF0FBF" w:rsidRPr="0073428B" w:rsidRDefault="00294835" w:rsidP="00213574">
      <w:pPr>
        <w:pStyle w:val="Steps"/>
        <w:ind w:left="900" w:hanging="900"/>
      </w:pPr>
      <w:r w:rsidRPr="0073428B">
        <w:t xml:space="preserve">In the </w:t>
      </w:r>
      <w:r w:rsidR="006E31A3" w:rsidRPr="0073428B">
        <w:t xml:space="preserve">top </w:t>
      </w:r>
      <w:r w:rsidRPr="0073428B">
        <w:t xml:space="preserve">area </w:t>
      </w:r>
      <w:r w:rsidRPr="0073428B">
        <w:rPr>
          <w:b/>
          <w:bCs/>
        </w:rPr>
        <w:t xml:space="preserve">Describe </w:t>
      </w:r>
      <w:r w:rsidR="002F080C" w:rsidRPr="0073428B">
        <w:rPr>
          <w:b/>
          <w:bCs/>
        </w:rPr>
        <w:t>y</w:t>
      </w:r>
      <w:r w:rsidRPr="0073428B">
        <w:rPr>
          <w:b/>
          <w:bCs/>
        </w:rPr>
        <w:t>our agent to create it</w:t>
      </w:r>
      <w:r w:rsidRPr="0073428B">
        <w:t xml:space="preserve">, enter this text and then click the </w:t>
      </w:r>
      <w:r w:rsidRPr="0073428B">
        <w:rPr>
          <w:b/>
          <w:bCs/>
        </w:rPr>
        <w:t>Send</w:t>
      </w:r>
      <w:r w:rsidRPr="0073428B">
        <w:t xml:space="preserve"> icon.</w:t>
      </w:r>
    </w:p>
    <w:p w14:paraId="74E7FB46" w14:textId="1B54C92D" w:rsidR="00582153" w:rsidRPr="0073428B" w:rsidRDefault="00582153" w:rsidP="00582153">
      <w:pPr>
        <w:pStyle w:val="TextBlock"/>
        <w:ind w:left="900"/>
      </w:pPr>
      <w:r w:rsidRPr="0073428B">
        <w:t xml:space="preserve">Create an </w:t>
      </w:r>
      <w:r w:rsidR="00771F2D" w:rsidRPr="0073428B">
        <w:t xml:space="preserve">Employee Onboarding </w:t>
      </w:r>
      <w:r w:rsidR="00C05EF5" w:rsidRPr="0073428B">
        <w:t xml:space="preserve">Agent </w:t>
      </w:r>
      <w:r w:rsidRPr="0073428B">
        <w:t xml:space="preserve">to monitor for new employees. For every new employee this action will request new equipment and schedule onboarding training based on their </w:t>
      </w:r>
      <w:proofErr w:type="gramStart"/>
      <w:r w:rsidRPr="0073428B">
        <w:t>department</w:t>
      </w:r>
      <w:proofErr w:type="gramEnd"/>
      <w:r w:rsidRPr="0073428B">
        <w:t xml:space="preserve"> standards.</w:t>
      </w:r>
      <w:r w:rsidRPr="0073428B">
        <w:br/>
      </w:r>
    </w:p>
    <w:p w14:paraId="5E7B9AA4" w14:textId="28374047" w:rsidR="00434318" w:rsidRPr="0073428B" w:rsidRDefault="00582153" w:rsidP="00213574">
      <w:pPr>
        <w:pStyle w:val="Steps"/>
        <w:ind w:left="900" w:hanging="900"/>
      </w:pPr>
      <w:r w:rsidRPr="0073428B">
        <w:t xml:space="preserve">On the next screen, in the upper righthand corner click the </w:t>
      </w:r>
      <w:r w:rsidRPr="0073428B">
        <w:rPr>
          <w:b/>
          <w:bCs/>
        </w:rPr>
        <w:t>ellipsis</w:t>
      </w:r>
      <w:r w:rsidRPr="0073428B">
        <w:t xml:space="preserve"> </w:t>
      </w:r>
      <w:r w:rsidRPr="0073428B">
        <w:rPr>
          <w:b/>
          <w:bCs/>
        </w:rPr>
        <w:t>…</w:t>
      </w:r>
      <w:r w:rsidRPr="0073428B">
        <w:t xml:space="preserve"> and select </w:t>
      </w:r>
      <w:r w:rsidRPr="0073428B">
        <w:rPr>
          <w:b/>
          <w:bCs/>
        </w:rPr>
        <w:t>Edit Advanced Settings</w:t>
      </w:r>
      <w:r w:rsidRPr="0073428B">
        <w:t xml:space="preserve">, this will enable you to </w:t>
      </w:r>
      <w:r w:rsidRPr="0073428B">
        <w:rPr>
          <w:b/>
          <w:bCs/>
        </w:rPr>
        <w:t>select the Solution</w:t>
      </w:r>
      <w:r w:rsidRPr="0073428B">
        <w:t xml:space="preserve"> you created previously.</w:t>
      </w:r>
      <w:r w:rsidR="00B626A3" w:rsidRPr="0073428B">
        <w:t xml:space="preserve"> After </w:t>
      </w:r>
      <w:r w:rsidR="00B626A3" w:rsidRPr="0073428B">
        <w:lastRenderedPageBreak/>
        <w:t>selecting the Solution from the dropdown, click on Save. This will bring you back one screen</w:t>
      </w:r>
      <w:r w:rsidR="003A301B" w:rsidRPr="0073428B">
        <w:t>.</w:t>
      </w:r>
      <w:r w:rsidR="003A301B" w:rsidRPr="0073428B">
        <w:br/>
      </w:r>
    </w:p>
    <w:p w14:paraId="61B74745" w14:textId="7379B4DB" w:rsidR="003A301B" w:rsidRPr="0073428B" w:rsidRDefault="003A301B" w:rsidP="00213574">
      <w:pPr>
        <w:pStyle w:val="Steps"/>
        <w:ind w:left="900" w:hanging="900"/>
      </w:pPr>
      <w:r w:rsidRPr="0073428B">
        <w:t xml:space="preserve">In the </w:t>
      </w:r>
      <w:r w:rsidRPr="0073428B">
        <w:rPr>
          <w:b/>
          <w:bCs/>
        </w:rPr>
        <w:t>chat area</w:t>
      </w:r>
      <w:r w:rsidRPr="0073428B">
        <w:t xml:space="preserve"> (lower left), type </w:t>
      </w:r>
      <w:r w:rsidR="00D534E7" w:rsidRPr="0073428B">
        <w:t>the following</w:t>
      </w:r>
      <w:r w:rsidRPr="0073428B">
        <w:t xml:space="preserve"> and </w:t>
      </w:r>
      <w:r w:rsidR="00D534E7" w:rsidRPr="0073428B">
        <w:t xml:space="preserve">then </w:t>
      </w:r>
      <w:r w:rsidRPr="0073428B">
        <w:t xml:space="preserve">click the </w:t>
      </w:r>
      <w:r w:rsidRPr="0073428B">
        <w:rPr>
          <w:b/>
          <w:bCs/>
        </w:rPr>
        <w:t>send icon</w:t>
      </w:r>
      <w:r w:rsidRPr="0073428B">
        <w:t xml:space="preserve"> to set the name of the agent</w:t>
      </w:r>
      <w:r w:rsidR="00D534E7" w:rsidRPr="0073428B">
        <w:t>:</w:t>
      </w:r>
      <w:r w:rsidRPr="0073428B">
        <w:br/>
      </w:r>
      <w:r w:rsidR="002D61BB" w:rsidRPr="0073428B">
        <w:rPr>
          <w:shd w:val="clear" w:color="auto" w:fill="E8E8E8" w:themeFill="background2"/>
        </w:rPr>
        <w:t>Name the agent Employee Onboarding Agent</w:t>
      </w:r>
      <w:r w:rsidR="002D61BB" w:rsidRPr="0073428B">
        <w:br/>
      </w:r>
    </w:p>
    <w:p w14:paraId="1B181F88" w14:textId="40A25836" w:rsidR="005B1A3C" w:rsidRPr="0073428B" w:rsidRDefault="003A301B" w:rsidP="00DE2922">
      <w:pPr>
        <w:pStyle w:val="Steps"/>
        <w:ind w:left="900" w:hanging="900"/>
      </w:pPr>
      <w:r w:rsidRPr="0073428B">
        <w:t>We’ll skip the rest by</w:t>
      </w:r>
      <w:r w:rsidR="00556420" w:rsidRPr="0073428B">
        <w:t xml:space="preserve"> </w:t>
      </w:r>
      <w:r w:rsidRPr="0073428B">
        <w:t>clicking</w:t>
      </w:r>
      <w:r w:rsidR="00B626A3" w:rsidRPr="0073428B">
        <w:t xml:space="preserve"> </w:t>
      </w:r>
      <w:r w:rsidR="00B626A3" w:rsidRPr="0073428B">
        <w:rPr>
          <w:b/>
          <w:bCs/>
        </w:rPr>
        <w:t>Create</w:t>
      </w:r>
      <w:r w:rsidRPr="0073428B">
        <w:t xml:space="preserve"> in the top right corner.</w:t>
      </w:r>
      <w:r w:rsidRPr="0073428B">
        <w:rPr>
          <w:b/>
          <w:bCs/>
        </w:rPr>
        <w:t xml:space="preserve"> </w:t>
      </w:r>
      <w:r w:rsidRPr="0073428B">
        <w:t>T</w:t>
      </w:r>
      <w:r w:rsidR="0069431A" w:rsidRPr="0073428B">
        <w:t xml:space="preserve">hen </w:t>
      </w:r>
      <w:r w:rsidR="00556420" w:rsidRPr="0073428B">
        <w:t xml:space="preserve">Copilot Studio will </w:t>
      </w:r>
      <w:r w:rsidR="0069431A" w:rsidRPr="0073428B">
        <w:t xml:space="preserve">build </w:t>
      </w:r>
      <w:proofErr w:type="gramStart"/>
      <w:r w:rsidR="0069431A" w:rsidRPr="0073428B">
        <w:t>the</w:t>
      </w:r>
      <w:proofErr w:type="gramEnd"/>
      <w:r w:rsidR="0069431A" w:rsidRPr="0073428B">
        <w:t xml:space="preserve"> Agent for us. We can change anything </w:t>
      </w:r>
      <w:r w:rsidR="00D534E7" w:rsidRPr="0073428B">
        <w:t>related to</w:t>
      </w:r>
      <w:r w:rsidR="0069431A" w:rsidRPr="0073428B">
        <w:t xml:space="preserve"> this configuration </w:t>
      </w:r>
      <w:r w:rsidR="00D534E7" w:rsidRPr="0073428B">
        <w:t xml:space="preserve">later </w:t>
      </w:r>
      <w:r w:rsidR="0069431A" w:rsidRPr="0073428B">
        <w:t>(except the Solution</w:t>
      </w:r>
      <w:r w:rsidR="006876B8" w:rsidRPr="0073428B">
        <w:t xml:space="preserve"> selection</w:t>
      </w:r>
      <w:r w:rsidR="0069431A" w:rsidRPr="0073428B">
        <w:t>)</w:t>
      </w:r>
      <w:r w:rsidR="00D534E7" w:rsidRPr="0073428B">
        <w:t xml:space="preserve">. This is a </w:t>
      </w:r>
      <w:r w:rsidR="0069431A" w:rsidRPr="0073428B">
        <w:t>fast way to get a starting point for our agent</w:t>
      </w:r>
      <w:r w:rsidR="006876B8" w:rsidRPr="0073428B">
        <w:t>!</w:t>
      </w:r>
      <w:r w:rsidR="00B626A3" w:rsidRPr="0073428B">
        <w:t xml:space="preserve"> </w:t>
      </w:r>
    </w:p>
    <w:p w14:paraId="6C0C063F" w14:textId="77777777" w:rsidR="00C07782" w:rsidRPr="0073428B" w:rsidRDefault="00C07782" w:rsidP="00DE2922">
      <w:pPr>
        <w:jc w:val="center"/>
      </w:pPr>
      <w:r w:rsidRPr="0073428B">
        <w:rPr>
          <w:rFonts w:eastAsia="Times New Roman"/>
          <w:noProof/>
          <w:color w:val="000000"/>
          <w:sz w:val="28"/>
          <w:szCs w:val="28"/>
        </w:rPr>
        <w:drawing>
          <wp:inline distT="0" distB="0" distL="0" distR="0" wp14:anchorId="11E9DB92" wp14:editId="121F8E30">
            <wp:extent cx="5486400" cy="1930503"/>
            <wp:effectExtent l="0" t="0" r="0" b="0"/>
            <wp:docPr id="1394443462" name="Picture 1" descr="A screenshot from the top of the home page in Copilot Studio with Describe your agent to create it starting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43462" name="Picture 1" descr="A screenshot from the top of the home page in Copilot Studio with Describe your agent to create it starting point."/>
                    <pic:cNvPicPr>
                      <a:picLocks noChangeAspect="1" noChangeArrowheads="1"/>
                    </pic:cNvPicPr>
                  </pic:nvPicPr>
                  <pic:blipFill>
                    <a:blip r:embed="rId23" r:link="rId24" cstate="print">
                      <a:extLst>
                        <a:ext uri="{28A0092B-C50C-407E-A947-70E740481C1C}">
                          <a14:useLocalDpi xmlns:a14="http://schemas.microsoft.com/office/drawing/2010/main" val="0"/>
                        </a:ext>
                      </a:extLst>
                    </a:blip>
                    <a:srcRect/>
                    <a:stretch>
                      <a:fillRect/>
                    </a:stretch>
                  </pic:blipFill>
                  <pic:spPr bwMode="auto">
                    <a:xfrm>
                      <a:off x="0" y="0"/>
                      <a:ext cx="5486400" cy="1930503"/>
                    </a:xfrm>
                    <a:prstGeom prst="rect">
                      <a:avLst/>
                    </a:prstGeom>
                    <a:noFill/>
                    <a:ln>
                      <a:noFill/>
                    </a:ln>
                  </pic:spPr>
                </pic:pic>
              </a:graphicData>
            </a:graphic>
          </wp:inline>
        </w:drawing>
      </w:r>
    </w:p>
    <w:p w14:paraId="6CA819E6" w14:textId="52D374F8" w:rsidR="003F32D1" w:rsidRPr="0073428B" w:rsidRDefault="00A942A2" w:rsidP="00DE2922">
      <w:pPr>
        <w:jc w:val="center"/>
      </w:pPr>
      <w:r w:rsidRPr="0073428B">
        <w:rPr>
          <w:rFonts w:eastAsia="Times New Roman"/>
          <w:noProof/>
          <w:color w:val="000000"/>
          <w:sz w:val="28"/>
          <w:szCs w:val="28"/>
        </w:rPr>
        <w:drawing>
          <wp:inline distT="0" distB="0" distL="0" distR="0" wp14:anchorId="7C5C937D" wp14:editId="0B72C1E5">
            <wp:extent cx="5486400" cy="2215086"/>
            <wp:effectExtent l="0" t="0" r="0" b="0"/>
            <wp:docPr id="523813239" name="Picture 2" descr="A screenshot of the dropdown where you may select the solution for the autonomous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13239" name="Picture 2" descr="A screenshot of the dropdown where you may select the solution for the autonomous agent."/>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5486400" cy="2215086"/>
                    </a:xfrm>
                    <a:prstGeom prst="rect">
                      <a:avLst/>
                    </a:prstGeom>
                    <a:noFill/>
                    <a:ln>
                      <a:noFill/>
                    </a:ln>
                  </pic:spPr>
                </pic:pic>
              </a:graphicData>
            </a:graphic>
          </wp:inline>
        </w:drawing>
      </w:r>
      <w:r w:rsidR="00AF697B">
        <w:br/>
      </w:r>
      <w:r w:rsidR="00701870" w:rsidRPr="0073428B">
        <w:br w:type="page"/>
      </w:r>
      <w:r w:rsidR="00701E36" w:rsidRPr="0073428B">
        <w:rPr>
          <w:noProof/>
        </w:rPr>
        <w:lastRenderedPageBreak/>
        <w:drawing>
          <wp:inline distT="0" distB="0" distL="0" distR="0" wp14:anchorId="28141AD0" wp14:editId="6336EBE2">
            <wp:extent cx="6038671" cy="1718793"/>
            <wp:effectExtent l="19050" t="19050" r="19685" b="15240"/>
            <wp:docPr id="1064150186" name="Picture 1" descr="A screenshot of the new Employee Onboarding A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50186" name="Picture 1" descr="A screenshot of the new Employee Onboarding Agent."/>
                    <pic:cNvPicPr/>
                  </pic:nvPicPr>
                  <pic:blipFill>
                    <a:blip r:embed="rId27"/>
                    <a:stretch>
                      <a:fillRect/>
                    </a:stretch>
                  </pic:blipFill>
                  <pic:spPr>
                    <a:xfrm>
                      <a:off x="0" y="0"/>
                      <a:ext cx="6106388" cy="1738067"/>
                    </a:xfrm>
                    <a:prstGeom prst="rect">
                      <a:avLst/>
                    </a:prstGeom>
                    <a:ln w="3175">
                      <a:solidFill>
                        <a:schemeClr val="tx1"/>
                      </a:solidFill>
                    </a:ln>
                  </pic:spPr>
                </pic:pic>
              </a:graphicData>
            </a:graphic>
          </wp:inline>
        </w:drawing>
      </w:r>
    </w:p>
    <w:p w14:paraId="669B0B80" w14:textId="5F780ADA" w:rsidR="002570C9" w:rsidRPr="0073428B" w:rsidRDefault="002570C9" w:rsidP="003F32D1">
      <w:pPr>
        <w:pStyle w:val="Heading2"/>
      </w:pPr>
      <w:r w:rsidRPr="0073428B">
        <w:t>Test your understanding</w:t>
      </w:r>
    </w:p>
    <w:p w14:paraId="65150B3C" w14:textId="42313F10" w:rsidR="002570C9" w:rsidRPr="0073428B" w:rsidRDefault="002570C9" w:rsidP="002570C9">
      <w:r w:rsidRPr="0073428B">
        <w:t>Now that you’ve created a solution in Copilot Studio</w:t>
      </w:r>
      <w:r w:rsidR="003F32D1" w:rsidRPr="0073428B">
        <w:t>, and kicked off your agent build</w:t>
      </w:r>
      <w:r w:rsidRPr="0073428B">
        <w:t>, take a moment to reflect on what you’ve learned.</w:t>
      </w:r>
    </w:p>
    <w:p w14:paraId="735CDF8D" w14:textId="77777777" w:rsidR="002570C9" w:rsidRPr="0073428B" w:rsidRDefault="002570C9" w:rsidP="002570C9">
      <w:pPr>
        <w:rPr>
          <w:b/>
          <w:bCs/>
        </w:rPr>
      </w:pPr>
      <w:r w:rsidRPr="0073428B">
        <w:rPr>
          <w:b/>
          <w:bCs/>
        </w:rPr>
        <w:t>Key takeaways:</w:t>
      </w:r>
    </w:p>
    <w:p w14:paraId="2BCA160D" w14:textId="77777777" w:rsidR="00044208" w:rsidRPr="0073428B" w:rsidRDefault="00044208" w:rsidP="00ED760C">
      <w:pPr>
        <w:pStyle w:val="ListParagraph"/>
        <w:numPr>
          <w:ilvl w:val="0"/>
          <w:numId w:val="18"/>
        </w:numPr>
      </w:pPr>
      <w:r w:rsidRPr="0073428B">
        <w:t>Solutions first – A solution provides a structured container to manage your agent, connectors, and future customizations across environments.</w:t>
      </w:r>
    </w:p>
    <w:p w14:paraId="202F626D" w14:textId="77777777" w:rsidR="00044208" w:rsidRPr="0073428B" w:rsidRDefault="00044208" w:rsidP="00ED760C">
      <w:pPr>
        <w:pStyle w:val="ListParagraph"/>
        <w:numPr>
          <w:ilvl w:val="0"/>
          <w:numId w:val="18"/>
        </w:numPr>
      </w:pPr>
      <w:r w:rsidRPr="0073428B">
        <w:t>Lifecycle readiness – Creating a solution upfront enables better governance, easier updates, and smoother deployment.</w:t>
      </w:r>
    </w:p>
    <w:p w14:paraId="2A7B6739" w14:textId="7B3F9590" w:rsidR="00044208" w:rsidRPr="0073428B" w:rsidRDefault="00044208" w:rsidP="00ED760C">
      <w:pPr>
        <w:pStyle w:val="ListParagraph"/>
        <w:numPr>
          <w:ilvl w:val="0"/>
          <w:numId w:val="18"/>
        </w:numPr>
      </w:pPr>
      <w:r w:rsidRPr="0073428B">
        <w:t>Naming conventions matter – Use neutral, environment-independent names to support clean ALM practices.</w:t>
      </w:r>
    </w:p>
    <w:p w14:paraId="023D97EB" w14:textId="5BD23656" w:rsidR="002570C9" w:rsidRPr="0073428B" w:rsidRDefault="002570C9" w:rsidP="00044208">
      <w:pPr>
        <w:rPr>
          <w:b/>
          <w:bCs/>
        </w:rPr>
      </w:pPr>
      <w:r w:rsidRPr="0073428B">
        <w:rPr>
          <w:b/>
          <w:bCs/>
        </w:rPr>
        <w:t>Lessons learned &amp; troubleshooting tips:</w:t>
      </w:r>
    </w:p>
    <w:p w14:paraId="61CF393C" w14:textId="77777777" w:rsidR="00044208" w:rsidRPr="0073428B" w:rsidRDefault="00044208" w:rsidP="00ED760C">
      <w:pPr>
        <w:pStyle w:val="ListParagraph"/>
        <w:numPr>
          <w:ilvl w:val="0"/>
          <w:numId w:val="16"/>
        </w:numPr>
      </w:pPr>
      <w:r w:rsidRPr="0073428B">
        <w:t>Avoid names like “DEV” or “Test” in your solution display name—they can cause confusion during deployments.</w:t>
      </w:r>
    </w:p>
    <w:p w14:paraId="0516BDB8" w14:textId="77777777" w:rsidR="00044208" w:rsidRPr="0073428B" w:rsidRDefault="00044208" w:rsidP="00ED760C">
      <w:pPr>
        <w:pStyle w:val="ListParagraph"/>
        <w:numPr>
          <w:ilvl w:val="0"/>
          <w:numId w:val="16"/>
        </w:numPr>
      </w:pPr>
      <w:r w:rsidRPr="0073428B">
        <w:t>If your solution fails to save, make sure the publisher prefix is unique and compliant with schema rules.</w:t>
      </w:r>
    </w:p>
    <w:p w14:paraId="1660BAC5" w14:textId="1C0F5550" w:rsidR="002570C9" w:rsidRPr="0073428B" w:rsidRDefault="00044208" w:rsidP="00ED760C">
      <w:pPr>
        <w:pStyle w:val="ListParagraph"/>
        <w:numPr>
          <w:ilvl w:val="0"/>
          <w:numId w:val="16"/>
        </w:numPr>
      </w:pPr>
      <w:r w:rsidRPr="0073428B">
        <w:t>Keep your solution name focused on the business scenario or agent purpose, not the technical phase.</w:t>
      </w:r>
    </w:p>
    <w:p w14:paraId="17E9CA98" w14:textId="77777777" w:rsidR="002570C9" w:rsidRPr="0073428B" w:rsidRDefault="002570C9" w:rsidP="002570C9">
      <w:pPr>
        <w:rPr>
          <w:b/>
          <w:bCs/>
        </w:rPr>
      </w:pPr>
      <w:r w:rsidRPr="0073428B">
        <w:rPr>
          <w:b/>
          <w:bCs/>
        </w:rPr>
        <w:t>Challenge: apply this to your own use case</w:t>
      </w:r>
    </w:p>
    <w:p w14:paraId="74B87C61" w14:textId="4B56C4CE" w:rsidR="002623DC" w:rsidRPr="0073428B" w:rsidRDefault="002623DC" w:rsidP="00ED760C">
      <w:pPr>
        <w:pStyle w:val="ListParagraph"/>
        <w:numPr>
          <w:ilvl w:val="0"/>
          <w:numId w:val="19"/>
        </w:numPr>
      </w:pPr>
      <w:r w:rsidRPr="0073428B">
        <w:t>What name would you give your solution to reflect your scenario (e.g., research assistant, internal knowledge agent)?</w:t>
      </w:r>
    </w:p>
    <w:p w14:paraId="6689656B" w14:textId="503B848D" w:rsidR="002623DC" w:rsidRPr="0073428B" w:rsidRDefault="002623DC" w:rsidP="00ED760C">
      <w:pPr>
        <w:pStyle w:val="ListParagraph"/>
        <w:numPr>
          <w:ilvl w:val="0"/>
          <w:numId w:val="19"/>
        </w:numPr>
      </w:pPr>
      <w:r w:rsidRPr="0073428B">
        <w:t>How might you use the solution container to organize future components, like agent flows Dataverse tables?</w:t>
      </w:r>
    </w:p>
    <w:p w14:paraId="1E3726B7" w14:textId="57C65242" w:rsidR="00220E89" w:rsidRPr="0073428B" w:rsidRDefault="002570C9" w:rsidP="00220E89">
      <w:r w:rsidRPr="0073428B">
        <w:rPr>
          <w:highlight w:val="yellow"/>
        </w:rPr>
        <w:t xml:space="preserve">Take it further: </w:t>
      </w:r>
      <w:r w:rsidR="00220E89" w:rsidRPr="0073428B">
        <w:rPr>
          <w:highlight w:val="yellow"/>
        </w:rPr>
        <w:t xml:space="preserve">Try creating another solution for a different department or use </w:t>
      </w:r>
      <w:proofErr w:type="gramStart"/>
      <w:r w:rsidR="00220E89" w:rsidRPr="0073428B">
        <w:rPr>
          <w:highlight w:val="yellow"/>
        </w:rPr>
        <w:t>case, and</w:t>
      </w:r>
      <w:proofErr w:type="gramEnd"/>
      <w:r w:rsidR="00220E89" w:rsidRPr="0073428B">
        <w:rPr>
          <w:highlight w:val="yellow"/>
        </w:rPr>
        <w:t xml:space="preserve"> explore how solutions help you manage parallel agents with clean separation and reuse.</w:t>
      </w:r>
    </w:p>
    <w:tbl>
      <w:tblPr>
        <w:tblStyle w:val="TableGrid"/>
        <w:tblW w:w="0" w:type="auto"/>
        <w:tblLook w:val="04A0" w:firstRow="1" w:lastRow="0" w:firstColumn="1" w:lastColumn="0" w:noHBand="0" w:noVBand="1"/>
      </w:tblPr>
      <w:tblGrid>
        <w:gridCol w:w="9880"/>
      </w:tblGrid>
      <w:tr w:rsidR="002570C9" w:rsidRPr="0073428B" w14:paraId="028BE403" w14:textId="77777777" w:rsidTr="009D1D64">
        <w:tc>
          <w:tcPr>
            <w:tcW w:w="9880" w:type="dxa"/>
          </w:tcPr>
          <w:p w14:paraId="58279BAB" w14:textId="77777777" w:rsidR="002570C9" w:rsidRPr="0073428B" w:rsidRDefault="002570C9" w:rsidP="009D1D64"/>
        </w:tc>
      </w:tr>
      <w:tr w:rsidR="002570C9" w:rsidRPr="0073428B" w14:paraId="47C8468E" w14:textId="77777777" w:rsidTr="009D1D64">
        <w:tc>
          <w:tcPr>
            <w:tcW w:w="9880" w:type="dxa"/>
          </w:tcPr>
          <w:p w14:paraId="4BB7085A" w14:textId="77777777" w:rsidR="002570C9" w:rsidRPr="0073428B" w:rsidRDefault="002570C9" w:rsidP="009D1D64"/>
        </w:tc>
      </w:tr>
      <w:tr w:rsidR="002570C9" w:rsidRPr="0073428B" w14:paraId="78508609" w14:textId="77777777" w:rsidTr="009D1D64">
        <w:tc>
          <w:tcPr>
            <w:tcW w:w="9880" w:type="dxa"/>
          </w:tcPr>
          <w:p w14:paraId="6947889B" w14:textId="77777777" w:rsidR="002570C9" w:rsidRPr="0073428B" w:rsidRDefault="002570C9" w:rsidP="009D1D64"/>
        </w:tc>
      </w:tr>
      <w:tr w:rsidR="002570C9" w:rsidRPr="0073428B" w14:paraId="7356AE6D" w14:textId="77777777" w:rsidTr="009D1D64">
        <w:tc>
          <w:tcPr>
            <w:tcW w:w="9880" w:type="dxa"/>
          </w:tcPr>
          <w:p w14:paraId="4432FE68" w14:textId="77777777" w:rsidR="002570C9" w:rsidRPr="0073428B" w:rsidRDefault="002570C9" w:rsidP="009D1D64"/>
        </w:tc>
      </w:tr>
    </w:tbl>
    <w:p w14:paraId="5F6E72D9" w14:textId="77777777" w:rsidR="002570C9" w:rsidRPr="0073428B" w:rsidRDefault="002570C9" w:rsidP="002570C9"/>
    <w:p w14:paraId="5A90D84F" w14:textId="2B38D45D" w:rsidR="00701870" w:rsidRPr="0073428B" w:rsidRDefault="00701870">
      <w:pPr>
        <w:rPr>
          <w:rFonts w:asciiTheme="majorHAnsi" w:eastAsiaTheme="majorEastAsia" w:hAnsiTheme="majorHAnsi" w:cstheme="majorBidi"/>
          <w:b/>
          <w:color w:val="262626" w:themeColor="text1" w:themeTint="D9"/>
          <w:lang w:eastAsia="ja-JP"/>
        </w:rPr>
      </w:pPr>
    </w:p>
    <w:p w14:paraId="1BA06C35" w14:textId="77777777" w:rsidR="00D34E83" w:rsidRPr="0073428B" w:rsidRDefault="00220E89" w:rsidP="00D34E83">
      <w:pPr>
        <w:pStyle w:val="Heading1"/>
      </w:pPr>
      <w:r w:rsidRPr="0073428B">
        <w:br w:type="page"/>
      </w:r>
      <w:bookmarkStart w:id="9" w:name="_Ref194529039"/>
      <w:r w:rsidR="00D34E83" w:rsidRPr="0073428B">
        <w:lastRenderedPageBreak/>
        <w:t xml:space="preserve">Use </w:t>
      </w:r>
      <w:bookmarkStart w:id="10" w:name="Case3"/>
      <w:r w:rsidR="00D34E83" w:rsidRPr="0073428B">
        <w:t>Case #3</w:t>
      </w:r>
      <w:bookmarkEnd w:id="10"/>
      <w:r w:rsidR="00D34E83" w:rsidRPr="0073428B">
        <w:t xml:space="preserve">: </w:t>
      </w:r>
      <w:bookmarkEnd w:id="9"/>
      <w:r w:rsidR="00D34E83" w:rsidRPr="0073428B">
        <w:t>Give your agent purpose</w:t>
      </w:r>
    </w:p>
    <w:p w14:paraId="7463EFA3" w14:textId="77777777" w:rsidR="00D34E83" w:rsidRPr="0073428B" w:rsidRDefault="00D34E83" w:rsidP="00D34E83">
      <w:pPr>
        <w:rPr>
          <w:i/>
          <w:iCs/>
          <w:color w:val="808080" w:themeColor="background1" w:themeShade="80"/>
        </w:rPr>
      </w:pPr>
      <w:r w:rsidRPr="00C3565C">
        <w:rPr>
          <w:i/>
          <w:color w:val="747474" w:themeColor="background2" w:themeShade="80"/>
        </w:rPr>
        <w:t xml:space="preserve">From idle to </w:t>
      </w:r>
      <w:proofErr w:type="gramStart"/>
      <w:r w:rsidRPr="00C3565C">
        <w:rPr>
          <w:i/>
          <w:color w:val="747474" w:themeColor="background2" w:themeShade="80"/>
        </w:rPr>
        <w:t>aware  –</w:t>
      </w:r>
      <w:proofErr w:type="gramEnd"/>
      <w:r w:rsidRPr="00C3565C">
        <w:rPr>
          <w:i/>
          <w:color w:val="747474" w:themeColor="background2" w:themeShade="80"/>
        </w:rPr>
        <w:t xml:space="preserve"> Agents are built to know when to act through well-planned triggers.</w:t>
      </w:r>
      <w:r w:rsidRPr="0073428B">
        <w:tab/>
      </w:r>
    </w:p>
    <w:tbl>
      <w:tblPr>
        <w:tblStyle w:val="TableauPlandecours-Sansbordures"/>
        <w:tblW w:w="0" w:type="auto"/>
        <w:tblLook w:val="04A0" w:firstRow="1" w:lastRow="0" w:firstColumn="1" w:lastColumn="0" w:noHBand="0" w:noVBand="1"/>
        <w:tblDescription w:val="Le tableau d’informations sur l'enseignant contient le nom de l’enseignant, son adresse e-mail, l’emplacement du bureau et les horaires"/>
      </w:tblPr>
      <w:tblGrid>
        <w:gridCol w:w="2160"/>
        <w:gridCol w:w="4770"/>
        <w:gridCol w:w="2695"/>
      </w:tblGrid>
      <w:tr w:rsidR="00D34E83" w:rsidRPr="0073428B" w14:paraId="6777D8B0" w14:textId="77777777" w:rsidTr="00877851">
        <w:trPr>
          <w:cnfStyle w:val="100000000000" w:firstRow="1" w:lastRow="0" w:firstColumn="0" w:lastColumn="0" w:oddVBand="0" w:evenVBand="0" w:oddHBand="0" w:evenHBand="0" w:firstRowFirstColumn="0" w:firstRowLastColumn="0" w:lastRowFirstColumn="0" w:lastRowLastColumn="0"/>
        </w:trPr>
        <w:tc>
          <w:tcPr>
            <w:tcW w:w="2160" w:type="dxa"/>
          </w:tcPr>
          <w:p w14:paraId="38ED3DDF" w14:textId="77777777" w:rsidR="00D34E83" w:rsidRPr="0073428B" w:rsidRDefault="00D34E83" w:rsidP="00877851">
            <w:pPr>
              <w:rPr>
                <w:sz w:val="20"/>
                <w:szCs w:val="20"/>
                <w:lang w:val="en-US"/>
              </w:rPr>
            </w:pPr>
            <w:r w:rsidRPr="0073428B">
              <w:rPr>
                <w:sz w:val="20"/>
                <w:szCs w:val="20"/>
                <w:lang w:val="en-US"/>
              </w:rPr>
              <w:t>Use case</w:t>
            </w:r>
          </w:p>
        </w:tc>
        <w:tc>
          <w:tcPr>
            <w:tcW w:w="4770" w:type="dxa"/>
          </w:tcPr>
          <w:p w14:paraId="006B5F05" w14:textId="77777777" w:rsidR="00D34E83" w:rsidRPr="0073428B" w:rsidRDefault="00D34E83" w:rsidP="00877851">
            <w:pPr>
              <w:rPr>
                <w:sz w:val="20"/>
                <w:szCs w:val="20"/>
                <w:lang w:val="en-US"/>
              </w:rPr>
            </w:pPr>
            <w:r w:rsidRPr="0073428B">
              <w:rPr>
                <w:sz w:val="20"/>
                <w:szCs w:val="20"/>
                <w:lang w:val="en-US"/>
              </w:rPr>
              <w:t>Value added</w:t>
            </w:r>
          </w:p>
        </w:tc>
        <w:tc>
          <w:tcPr>
            <w:tcW w:w="2695" w:type="dxa"/>
          </w:tcPr>
          <w:p w14:paraId="3228EF7A" w14:textId="77777777" w:rsidR="00D34E83" w:rsidRPr="0073428B" w:rsidRDefault="00D34E83" w:rsidP="00877851">
            <w:pPr>
              <w:rPr>
                <w:sz w:val="20"/>
                <w:szCs w:val="20"/>
                <w:lang w:val="en-US"/>
              </w:rPr>
            </w:pPr>
            <w:r w:rsidRPr="0073428B">
              <w:rPr>
                <w:sz w:val="20"/>
                <w:szCs w:val="20"/>
                <w:lang w:val="en-US"/>
              </w:rPr>
              <w:t>Estimated effort</w:t>
            </w:r>
          </w:p>
        </w:tc>
      </w:tr>
      <w:tr w:rsidR="00D34E83" w:rsidRPr="0073428B" w14:paraId="1AE62622" w14:textId="77777777" w:rsidTr="00877851">
        <w:tc>
          <w:tcPr>
            <w:tcW w:w="2160" w:type="dxa"/>
          </w:tcPr>
          <w:p w14:paraId="7BC0B435" w14:textId="77777777" w:rsidR="00D34E83" w:rsidRPr="0073428B" w:rsidRDefault="00D34E83" w:rsidP="00877851">
            <w:pPr>
              <w:pStyle w:val="NoSpacing"/>
              <w:rPr>
                <w:sz w:val="20"/>
                <w:szCs w:val="20"/>
                <w:lang w:val="en-US"/>
              </w:rPr>
            </w:pPr>
            <w:r w:rsidRPr="0073428B">
              <w:rPr>
                <w:lang w:val="en-US"/>
              </w:rPr>
              <w:t xml:space="preserve">Activating your </w:t>
            </w:r>
            <w:r w:rsidRPr="0073428B">
              <w:rPr>
                <w:lang w:val="en-US"/>
              </w:rPr>
              <w:br/>
              <w:t>agent</w:t>
            </w:r>
            <w:r w:rsidRPr="0073428B">
              <w:rPr>
                <w:lang w:val="en-US"/>
              </w:rPr>
              <w:tab/>
            </w:r>
          </w:p>
        </w:tc>
        <w:tc>
          <w:tcPr>
            <w:tcW w:w="4770" w:type="dxa"/>
          </w:tcPr>
          <w:p w14:paraId="2ACE5CBA" w14:textId="77777777" w:rsidR="00D34E83" w:rsidRPr="0073428B" w:rsidRDefault="00D34E83" w:rsidP="00877851">
            <w:pPr>
              <w:pStyle w:val="NoSpacing"/>
              <w:ind w:right="183"/>
              <w:rPr>
                <w:sz w:val="20"/>
                <w:szCs w:val="20"/>
                <w:lang w:val="en-US"/>
              </w:rPr>
            </w:pPr>
            <w:r w:rsidRPr="0073428B">
              <w:rPr>
                <w:sz w:val="20"/>
                <w:szCs w:val="20"/>
                <w:lang w:val="en-US"/>
              </w:rPr>
              <w:t>Add trigger(s) so that your agent is activated at the appropriate time. Agents will wait for these to ‘trigger’ before beginning any activities.</w:t>
            </w:r>
          </w:p>
        </w:tc>
        <w:tc>
          <w:tcPr>
            <w:tcW w:w="2695" w:type="dxa"/>
          </w:tcPr>
          <w:p w14:paraId="49C80EA2" w14:textId="08D644BA" w:rsidR="00D34E83" w:rsidRPr="0073428B" w:rsidRDefault="002A61BD" w:rsidP="00877851">
            <w:pPr>
              <w:pStyle w:val="NoSpacing"/>
              <w:rPr>
                <w:sz w:val="20"/>
                <w:szCs w:val="20"/>
                <w:lang w:val="en-US"/>
              </w:rPr>
            </w:pPr>
            <w:r>
              <w:rPr>
                <w:sz w:val="20"/>
                <w:szCs w:val="20"/>
                <w:lang w:val="en-US"/>
              </w:rPr>
              <w:t>10</w:t>
            </w:r>
            <w:r w:rsidR="00D34E83" w:rsidRPr="0073428B">
              <w:rPr>
                <w:sz w:val="20"/>
                <w:szCs w:val="20"/>
                <w:lang w:val="en-US"/>
              </w:rPr>
              <w:t xml:space="preserve"> minutes</w:t>
            </w:r>
          </w:p>
        </w:tc>
      </w:tr>
    </w:tbl>
    <w:p w14:paraId="0A51B28F" w14:textId="77777777" w:rsidR="00D34E83" w:rsidRPr="0073428B" w:rsidRDefault="00D34E83" w:rsidP="00D34E83"/>
    <w:p w14:paraId="7B3BC102" w14:textId="77777777" w:rsidR="00D34E83" w:rsidRPr="0073428B" w:rsidRDefault="00D34E83" w:rsidP="00422A2B">
      <w:pPr>
        <w:pStyle w:val="Heading2"/>
      </w:pPr>
      <w:r w:rsidRPr="0073428B">
        <w:t xml:space="preserve">Summary of tasks </w:t>
      </w:r>
    </w:p>
    <w:p w14:paraId="3E68583F" w14:textId="77777777" w:rsidR="00D34E83" w:rsidRPr="0073428B" w:rsidRDefault="00D34E83" w:rsidP="00D34E83">
      <w:pPr>
        <w:pStyle w:val="Steps"/>
        <w:numPr>
          <w:ilvl w:val="0"/>
          <w:numId w:val="0"/>
        </w:numPr>
      </w:pPr>
      <w:r w:rsidRPr="0073428B">
        <w:t xml:space="preserve">Before an Autonomous Agent can do anything, we need to define when and how it should activate. We do this using </w:t>
      </w:r>
      <w:r w:rsidRPr="0073428B">
        <w:rPr>
          <w:b/>
          <w:bCs/>
        </w:rPr>
        <w:t>Triggers</w:t>
      </w:r>
      <w:r w:rsidRPr="0073428B">
        <w:t xml:space="preserve">. Triggers are accessed using connectors which tap into the events that might trigger the agent. There are over 1300 pre-built connectors available, but you can always create your own custom connector as well. Execution of these triggers occurs with the help of Power Automate. In each case a Power Automate flow is generated for you in support of the trigger. </w:t>
      </w:r>
    </w:p>
    <w:p w14:paraId="440E3FBB" w14:textId="77777777" w:rsidR="00D34E83" w:rsidRPr="0073428B" w:rsidRDefault="00D34E83" w:rsidP="00D34E83">
      <w:pPr>
        <w:pStyle w:val="Steps"/>
        <w:numPr>
          <w:ilvl w:val="0"/>
          <w:numId w:val="0"/>
        </w:numPr>
      </w:pPr>
    </w:p>
    <w:p w14:paraId="71AFB06A" w14:textId="77777777" w:rsidR="00D34E83" w:rsidRPr="0073428B" w:rsidRDefault="00D34E83" w:rsidP="00D34E83">
      <w:pPr>
        <w:pStyle w:val="Steps"/>
        <w:numPr>
          <w:ilvl w:val="0"/>
          <w:numId w:val="0"/>
        </w:numPr>
      </w:pPr>
      <w:r w:rsidRPr="0073428B">
        <w:t xml:space="preserve">Side note: There is also an </w:t>
      </w:r>
      <w:proofErr w:type="gramStart"/>
      <w:r w:rsidRPr="0073428B">
        <w:rPr>
          <w:b/>
          <w:bCs/>
        </w:rPr>
        <w:t>Activity</w:t>
      </w:r>
      <w:proofErr w:type="gramEnd"/>
      <w:r w:rsidRPr="0073428B">
        <w:rPr>
          <w:b/>
          <w:bCs/>
        </w:rPr>
        <w:t xml:space="preserve"> tab</w:t>
      </w:r>
      <w:r w:rsidRPr="0073428B">
        <w:t xml:space="preserve"> which has the purpose of allowing the agent maker to track each historical interaction with their agent. Any time a topic or action gets triggered this will be recorded as a conversation within the activity tab. This will enable the maker to drill into the interaction and review each action that was called and why the action was called. Note as of April 2025, only interactions with the maker will be recorded on the activity tab. We will have time to work with activities </w:t>
      </w:r>
      <w:proofErr w:type="gramStart"/>
      <w:r w:rsidRPr="0073428B">
        <w:t>later on</w:t>
      </w:r>
      <w:proofErr w:type="gramEnd"/>
      <w:r w:rsidRPr="0073428B">
        <w:t xml:space="preserve"> in this lab.</w:t>
      </w:r>
    </w:p>
    <w:p w14:paraId="7C0FB748" w14:textId="77777777" w:rsidR="00D34E83" w:rsidRPr="0073428B" w:rsidRDefault="00D34E83" w:rsidP="00D34E83">
      <w:r w:rsidRPr="0073428B">
        <w:rPr>
          <w:b/>
          <w:bCs/>
        </w:rPr>
        <w:t>Scenario</w:t>
      </w:r>
      <w:r w:rsidRPr="0073428B">
        <w:t xml:space="preserve">: Our SharePoint site contains a list called </w:t>
      </w:r>
      <w:r w:rsidRPr="0073428B">
        <w:rPr>
          <w:b/>
          <w:bCs/>
        </w:rPr>
        <w:t>New Employees</w:t>
      </w:r>
      <w:r w:rsidRPr="0073428B">
        <w:t xml:space="preserve">. This is where we put the name and email address of all new hires. Anytime a new hire is added to this list, we want our agent to get busy working! This will be our trigger. Please note that an agent can have multiple triggers, but this is the only one we need for our Employee Onboarding Agent. Each trigger creates a Power Automate flow in the </w:t>
      </w:r>
      <w:proofErr w:type="gramStart"/>
      <w:r w:rsidRPr="0073428B">
        <w:t>back-end</w:t>
      </w:r>
      <w:proofErr w:type="gramEnd"/>
      <w:r w:rsidRPr="0073428B">
        <w:t xml:space="preserve"> to poll for events.</w:t>
      </w:r>
      <w:r w:rsidRPr="0073428B">
        <w:br/>
      </w:r>
      <w:r w:rsidRPr="0073428B">
        <w:br/>
      </w:r>
      <w:r w:rsidRPr="0073428B">
        <w:rPr>
          <w:noProof/>
        </w:rPr>
        <w:drawing>
          <wp:inline distT="0" distB="0" distL="0" distR="0" wp14:anchorId="7008B580" wp14:editId="0BC4333F">
            <wp:extent cx="4383617" cy="891350"/>
            <wp:effectExtent l="19050" t="19050" r="17145" b="23495"/>
            <wp:docPr id="2124968040" name="Picture 1" descr="A screenshot of the SharePoint list that will be used as the Autonomous Agent trigg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68040" name="Picture 1" descr="A screenshot of the SharePoint list that will be used as the Autonomous Agent trigger. "/>
                    <pic:cNvPicPr/>
                  </pic:nvPicPr>
                  <pic:blipFill>
                    <a:blip r:embed="rId28"/>
                    <a:stretch>
                      <a:fillRect/>
                    </a:stretch>
                  </pic:blipFill>
                  <pic:spPr>
                    <a:xfrm>
                      <a:off x="0" y="0"/>
                      <a:ext cx="4412180" cy="897158"/>
                    </a:xfrm>
                    <a:prstGeom prst="rect">
                      <a:avLst/>
                    </a:prstGeom>
                    <a:ln>
                      <a:solidFill>
                        <a:schemeClr val="accent1"/>
                      </a:solidFill>
                    </a:ln>
                  </pic:spPr>
                </pic:pic>
              </a:graphicData>
            </a:graphic>
          </wp:inline>
        </w:drawing>
      </w:r>
    </w:p>
    <w:p w14:paraId="01F75134" w14:textId="77777777" w:rsidR="00D34E83" w:rsidRPr="0073428B" w:rsidRDefault="00D34E83" w:rsidP="00D34E83">
      <w:pPr>
        <w:pStyle w:val="Heading2"/>
      </w:pPr>
      <w:r w:rsidRPr="0073428B">
        <w:t>Configuring the Trigger</w:t>
      </w:r>
    </w:p>
    <w:p w14:paraId="07F2D7BD" w14:textId="77777777" w:rsidR="00D34E83" w:rsidRPr="0073428B" w:rsidRDefault="00D34E83" w:rsidP="00D34E83">
      <w:pPr>
        <w:pStyle w:val="Steps"/>
        <w:numPr>
          <w:ilvl w:val="0"/>
          <w:numId w:val="0"/>
        </w:numPr>
      </w:pPr>
    </w:p>
    <w:p w14:paraId="0A4B28B6" w14:textId="77777777" w:rsidR="00D34E83" w:rsidRPr="0073428B" w:rsidRDefault="00D34E83" w:rsidP="00D34E83">
      <w:pPr>
        <w:pStyle w:val="Steps"/>
        <w:numPr>
          <w:ilvl w:val="0"/>
          <w:numId w:val="27"/>
        </w:numPr>
        <w:ind w:left="810" w:hanging="810"/>
      </w:pPr>
      <w:commentRangeStart w:id="11"/>
      <w:r w:rsidRPr="0073428B">
        <w:rPr>
          <w:rStyle w:val="StepsCar"/>
        </w:rPr>
        <w:t>Navigate</w:t>
      </w:r>
      <w:r w:rsidRPr="0073428B">
        <w:t xml:space="preserve"> back to our Employee Onboarding Agent and select the Overview Tab.  Scroll down to the Triggers section and click + </w:t>
      </w:r>
      <w:r w:rsidRPr="0073428B">
        <w:rPr>
          <w:b/>
          <w:bCs/>
        </w:rPr>
        <w:t>Add trigger</w:t>
      </w:r>
      <w:r w:rsidRPr="0073428B">
        <w:t xml:space="preserve"> at the top right. Once you’ve done that, you will see a view of featured triggers. Note: You may have to turn on Generative Orchestration if it is not already turned on, if you are prompted to do that just go ahead and click </w:t>
      </w:r>
      <w:r w:rsidRPr="0073428B">
        <w:rPr>
          <w:b/>
          <w:bCs/>
        </w:rPr>
        <w:t>Turn it on</w:t>
      </w:r>
      <w:r w:rsidRPr="0073428B">
        <w:t xml:space="preserve">. Learn more about Generative Orchestration </w:t>
      </w:r>
      <w:hyperlink r:id="rId29" w:history="1">
        <w:r w:rsidRPr="0073428B">
          <w:rPr>
            <w:rStyle w:val="Hyperlink"/>
          </w:rPr>
          <w:t>here</w:t>
        </w:r>
      </w:hyperlink>
      <w:r w:rsidRPr="0073428B">
        <w:t xml:space="preserve">. </w:t>
      </w:r>
      <w:r w:rsidRPr="0073428B">
        <w:br/>
      </w:r>
      <w:commentRangeEnd w:id="11"/>
      <w:r w:rsidR="003D121E">
        <w:rPr>
          <w:rStyle w:val="CommentReference"/>
          <w:color w:val="404040" w:themeColor="text1" w:themeTint="BF"/>
          <w:lang w:val="fr-FR" w:eastAsia="ja-JP"/>
        </w:rPr>
        <w:commentReference w:id="11"/>
      </w:r>
      <w:r w:rsidRPr="0073428B">
        <w:br/>
      </w:r>
      <w:r w:rsidRPr="0073428B">
        <w:rPr>
          <w:noProof/>
        </w:rPr>
        <w:lastRenderedPageBreak/>
        <w:drawing>
          <wp:inline distT="0" distB="0" distL="0" distR="0" wp14:anchorId="28272BFA" wp14:editId="75871369">
            <wp:extent cx="5003800" cy="1462182"/>
            <wp:effectExtent l="19050" t="19050" r="25400" b="24130"/>
            <wp:docPr id="1017223664" name="Picture 1" descr="A screenshot of the default Triggers area in Copilot St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223664" name="Picture 1" descr="A screenshot of the default Triggers area in Copilot Studio. "/>
                    <pic:cNvPicPr/>
                  </pic:nvPicPr>
                  <pic:blipFill>
                    <a:blip r:embed="rId30"/>
                    <a:stretch>
                      <a:fillRect/>
                    </a:stretch>
                  </pic:blipFill>
                  <pic:spPr>
                    <a:xfrm>
                      <a:off x="0" y="0"/>
                      <a:ext cx="5011892" cy="1464547"/>
                    </a:xfrm>
                    <a:prstGeom prst="rect">
                      <a:avLst/>
                    </a:prstGeom>
                    <a:ln>
                      <a:solidFill>
                        <a:schemeClr val="accent1"/>
                      </a:solidFill>
                    </a:ln>
                  </pic:spPr>
                </pic:pic>
              </a:graphicData>
            </a:graphic>
          </wp:inline>
        </w:drawing>
      </w:r>
      <w:r w:rsidRPr="0073428B">
        <w:br/>
      </w:r>
      <w:r w:rsidRPr="0073428B">
        <w:br/>
      </w:r>
      <w:r w:rsidRPr="0073428B">
        <w:br/>
      </w:r>
      <w:r w:rsidRPr="0073428B">
        <w:br/>
      </w:r>
      <w:r w:rsidRPr="0073428B">
        <w:br/>
        <w:t xml:space="preserve"> </w:t>
      </w:r>
      <w:r w:rsidRPr="0073428B">
        <w:br/>
      </w:r>
      <w:r w:rsidRPr="0073428B">
        <w:br/>
      </w:r>
    </w:p>
    <w:p w14:paraId="00657753" w14:textId="749A3059" w:rsidR="00D34E83" w:rsidRPr="0073428B" w:rsidRDefault="00D34E83" w:rsidP="00D34E83">
      <w:pPr>
        <w:pStyle w:val="Steps"/>
        <w:numPr>
          <w:ilvl w:val="0"/>
          <w:numId w:val="17"/>
        </w:numPr>
        <w:ind w:left="900" w:hanging="900"/>
      </w:pPr>
      <w:commentRangeStart w:id="12"/>
      <w:r w:rsidRPr="0073428B">
        <w:t xml:space="preserve">Using the search box at the top right of this dialog box, search for </w:t>
      </w:r>
      <w:r w:rsidRPr="0073428B">
        <w:rPr>
          <w:b/>
          <w:bCs/>
        </w:rPr>
        <w:t>When an item is created</w:t>
      </w:r>
      <w:r w:rsidRPr="0073428B">
        <w:t xml:space="preserve">. Look at the results and select the connector </w:t>
      </w:r>
      <w:r w:rsidRPr="0073428B">
        <w:rPr>
          <w:b/>
          <w:bCs/>
        </w:rPr>
        <w:t xml:space="preserve">When an item is created </w:t>
      </w:r>
      <w:r w:rsidRPr="0073428B">
        <w:t xml:space="preserve">which is associated with SharePoint and select that one. You will be prompted to create a connection, if it is not already created, and then to configure the specific site and list information. </w:t>
      </w:r>
      <w:r w:rsidR="005027A8">
        <w:t xml:space="preserve">Rename the trigger </w:t>
      </w:r>
      <w:r w:rsidR="005027A8" w:rsidRPr="007E4E66">
        <w:rPr>
          <w:b/>
        </w:rPr>
        <w:t xml:space="preserve">When a new employee is </w:t>
      </w:r>
      <w:r w:rsidR="00833B7F">
        <w:rPr>
          <w:b/>
          <w:bCs/>
        </w:rPr>
        <w:t>added</w:t>
      </w:r>
      <w:r w:rsidR="005027A8">
        <w:t xml:space="preserve"> </w:t>
      </w:r>
      <w:r w:rsidR="007E4E66">
        <w:t>then select</w:t>
      </w:r>
      <w:r w:rsidRPr="0073428B">
        <w:t xml:space="preserve"> the site (Departmental Knowledge Management) and list (New Employees) from the dropdowns, leave everything else the same and then click </w:t>
      </w:r>
      <w:r w:rsidRPr="0073428B">
        <w:rPr>
          <w:b/>
          <w:bCs/>
        </w:rPr>
        <w:t>Create Trigger</w:t>
      </w:r>
      <w:r w:rsidRPr="0073428B">
        <w:t xml:space="preserve">. </w:t>
      </w:r>
      <w:r w:rsidRPr="0073428B">
        <w:br/>
      </w:r>
      <w:commentRangeEnd w:id="12"/>
      <w:r w:rsidR="0015469E">
        <w:rPr>
          <w:rStyle w:val="CommentReference"/>
          <w:color w:val="404040" w:themeColor="text1" w:themeTint="BF"/>
          <w:lang w:val="fr-FR" w:eastAsia="ja-JP"/>
        </w:rPr>
        <w:commentReference w:id="12"/>
      </w:r>
      <w:r w:rsidRPr="0073428B">
        <w:br/>
        <w:t xml:space="preserve">You may also </w:t>
      </w:r>
      <w:r w:rsidRPr="0073428B">
        <w:rPr>
          <w:b/>
          <w:bCs/>
        </w:rPr>
        <w:t>Close</w:t>
      </w:r>
      <w:r w:rsidRPr="0073428B">
        <w:t xml:space="preserve"> the dialog encouraging you to </w:t>
      </w:r>
      <w:r w:rsidRPr="0073428B">
        <w:rPr>
          <w:b/>
          <w:bCs/>
        </w:rPr>
        <w:t>Test your agent</w:t>
      </w:r>
      <w:r w:rsidRPr="0073428B">
        <w:t xml:space="preserve">’s trigger, as we will be doing that </w:t>
      </w:r>
      <w:proofErr w:type="gramStart"/>
      <w:r w:rsidRPr="0073428B">
        <w:t>later on</w:t>
      </w:r>
      <w:proofErr w:type="gramEnd"/>
      <w:r w:rsidRPr="0073428B">
        <w:t xml:space="preserve"> in this lab.</w:t>
      </w:r>
      <w:r w:rsidRPr="0073428B">
        <w:br/>
      </w:r>
      <w:r w:rsidRPr="0073428B">
        <w:br/>
      </w:r>
      <w:r w:rsidRPr="0073428B">
        <w:rPr>
          <w:noProof/>
        </w:rPr>
        <w:drawing>
          <wp:inline distT="0" distB="0" distL="0" distR="0" wp14:anchorId="75C25221" wp14:editId="144229EC">
            <wp:extent cx="4572000" cy="3120887"/>
            <wp:effectExtent l="19050" t="19050" r="19050" b="22860"/>
            <wp:docPr id="56405623" name="Picture 1" descr="Screenshot of the Add Trigger dialog box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5623" name="Picture 1" descr="Screenshot of the Add Trigger dialog box in Copilot Studio."/>
                    <pic:cNvPicPr/>
                  </pic:nvPicPr>
                  <pic:blipFill>
                    <a:blip r:embed="rId31"/>
                    <a:stretch>
                      <a:fillRect/>
                    </a:stretch>
                  </pic:blipFill>
                  <pic:spPr>
                    <a:xfrm>
                      <a:off x="0" y="0"/>
                      <a:ext cx="4572000" cy="3120887"/>
                    </a:xfrm>
                    <a:prstGeom prst="rect">
                      <a:avLst/>
                    </a:prstGeom>
                    <a:ln>
                      <a:solidFill>
                        <a:schemeClr val="accent1"/>
                      </a:solidFill>
                    </a:ln>
                  </pic:spPr>
                </pic:pic>
              </a:graphicData>
            </a:graphic>
          </wp:inline>
        </w:drawing>
      </w:r>
      <w:r w:rsidRPr="0073428B">
        <w:br/>
      </w:r>
      <w:r w:rsidRPr="0073428B">
        <w:br/>
      </w:r>
      <w:r w:rsidRPr="0073428B">
        <w:rPr>
          <w:noProof/>
        </w:rPr>
        <w:lastRenderedPageBreak/>
        <w:drawing>
          <wp:inline distT="0" distB="0" distL="0" distR="0" wp14:anchorId="35E65DF0" wp14:editId="0A20CCAE">
            <wp:extent cx="4572000" cy="2716995"/>
            <wp:effectExtent l="38100" t="38100" r="95250" b="102870"/>
            <wp:docPr id="116595319" name="Picture 1" descr="A screenshot of the connections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5319" name="Picture 1" descr="A screenshot of the connections validation."/>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716995"/>
                    </a:xfrm>
                    <a:prstGeom prst="rect">
                      <a:avLst/>
                    </a:prstGeom>
                    <a:ln w="3175"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sidRPr="0073428B">
        <w:br/>
      </w:r>
      <w:r w:rsidRPr="0073428B">
        <w:rPr>
          <w:noProof/>
        </w:rPr>
        <w:drawing>
          <wp:inline distT="0" distB="0" distL="0" distR="0" wp14:anchorId="0129FDCC" wp14:editId="29C23ACA">
            <wp:extent cx="4572000" cy="3154634"/>
            <wp:effectExtent l="0" t="0" r="0" b="8255"/>
            <wp:docPr id="1209206255" name="Picture 1" descr="A screenshot of adding a new trigger for the SharePoint list New Employ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06255" name="Picture 1" descr="A screenshot of adding a new trigger for the SharePoint list New Employees."/>
                    <pic:cNvPicPr/>
                  </pic:nvPicPr>
                  <pic:blipFill>
                    <a:blip r:embed="rId33"/>
                    <a:stretch>
                      <a:fillRect/>
                    </a:stretch>
                  </pic:blipFill>
                  <pic:spPr>
                    <a:xfrm>
                      <a:off x="0" y="0"/>
                      <a:ext cx="4572000" cy="3154634"/>
                    </a:xfrm>
                    <a:prstGeom prst="rect">
                      <a:avLst/>
                    </a:prstGeom>
                  </pic:spPr>
                </pic:pic>
              </a:graphicData>
            </a:graphic>
          </wp:inline>
        </w:drawing>
      </w:r>
      <w:r w:rsidRPr="0073428B">
        <w:br/>
      </w:r>
      <w:r w:rsidRPr="0073428B">
        <w:br/>
      </w:r>
      <w:r w:rsidR="005E55CB">
        <w:t xml:space="preserve">Validate </w:t>
      </w:r>
      <w:proofErr w:type="gramStart"/>
      <w:r w:rsidR="005E55CB">
        <w:t>that  you</w:t>
      </w:r>
      <w:proofErr w:type="gramEnd"/>
      <w:r w:rsidR="005E55CB">
        <w:t xml:space="preserve"> have a new </w:t>
      </w:r>
      <w:r w:rsidR="005E55CB" w:rsidRPr="005E55CB">
        <w:rPr>
          <w:b/>
          <w:bCs/>
        </w:rPr>
        <w:t>Trigger</w:t>
      </w:r>
      <w:r w:rsidR="005E55CB">
        <w:t xml:space="preserve"> on the </w:t>
      </w:r>
      <w:r w:rsidR="005E55CB" w:rsidRPr="005E55CB">
        <w:rPr>
          <w:b/>
          <w:bCs/>
        </w:rPr>
        <w:t>Overview tab</w:t>
      </w:r>
      <w:r w:rsidR="005E55CB">
        <w:t xml:space="preserve">. </w:t>
      </w:r>
      <w:r w:rsidR="0029418B">
        <w:br/>
      </w:r>
      <w:r w:rsidR="0029418B">
        <w:br/>
      </w:r>
      <w:r w:rsidR="0029418B" w:rsidRPr="0029418B">
        <w:rPr>
          <w:noProof/>
        </w:rPr>
        <w:drawing>
          <wp:inline distT="0" distB="0" distL="0" distR="0" wp14:anchorId="04EA5C61" wp14:editId="21871B48">
            <wp:extent cx="4572000" cy="820094"/>
            <wp:effectExtent l="0" t="0" r="0" b="0"/>
            <wp:docPr id="2124445577" name="Picture 1" descr="Screenshot of the new When a new employee is added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445577" name="Picture 1" descr="Screenshot of the new When a new employee is added Trigger."/>
                    <pic:cNvPicPr/>
                  </pic:nvPicPr>
                  <pic:blipFill>
                    <a:blip r:embed="rId34"/>
                    <a:stretch>
                      <a:fillRect/>
                    </a:stretch>
                  </pic:blipFill>
                  <pic:spPr>
                    <a:xfrm>
                      <a:off x="0" y="0"/>
                      <a:ext cx="4609762" cy="826868"/>
                    </a:xfrm>
                    <a:prstGeom prst="rect">
                      <a:avLst/>
                    </a:prstGeom>
                  </pic:spPr>
                </pic:pic>
              </a:graphicData>
            </a:graphic>
          </wp:inline>
        </w:drawing>
      </w:r>
    </w:p>
    <w:p w14:paraId="4F9F4BA0" w14:textId="77777777" w:rsidR="00D34E83" w:rsidRPr="0073428B" w:rsidRDefault="00D34E83" w:rsidP="00D34E83">
      <w:pPr>
        <w:pStyle w:val="Heading2"/>
      </w:pPr>
      <w:r w:rsidRPr="0073428B">
        <w:t>Test your understanding</w:t>
      </w:r>
    </w:p>
    <w:p w14:paraId="2D250CF7" w14:textId="77777777" w:rsidR="00D34E83" w:rsidRPr="0073428B" w:rsidRDefault="00D34E83" w:rsidP="00D34E83">
      <w:r w:rsidRPr="0073428B">
        <w:t xml:space="preserve">Now that you’ve create a trigger, you have a better understanding of what makes an Autonomous Worker start work. Unlike other agents, no interaction in the conversation panel is required, and no end user </w:t>
      </w:r>
      <w:proofErr w:type="gramStart"/>
      <w:r w:rsidRPr="0073428B">
        <w:t>has to</w:t>
      </w:r>
      <w:proofErr w:type="gramEnd"/>
      <w:r w:rsidRPr="0073428B">
        <w:t xml:space="preserve"> solicit it. The Autonomous Agent only waits for a trigger and off it goes to get things done! In our case, it’s looking for a new item to be added to the SharePoint list called New Employees.</w:t>
      </w:r>
    </w:p>
    <w:p w14:paraId="5604E8A2" w14:textId="77777777" w:rsidR="005E5F4F" w:rsidRPr="0073428B" w:rsidRDefault="005E5F4F" w:rsidP="00D34E83"/>
    <w:p w14:paraId="016F1C20" w14:textId="77777777" w:rsidR="00D34E83" w:rsidRPr="0073428B" w:rsidRDefault="00D34E83" w:rsidP="00D34E83">
      <w:pPr>
        <w:rPr>
          <w:b/>
          <w:bCs/>
        </w:rPr>
      </w:pPr>
      <w:r w:rsidRPr="0073428B">
        <w:rPr>
          <w:b/>
          <w:bCs/>
        </w:rPr>
        <w:t>Key takeaways:</w:t>
      </w:r>
    </w:p>
    <w:p w14:paraId="1E96BA8A" w14:textId="77777777" w:rsidR="00D34E83" w:rsidRPr="0073428B" w:rsidRDefault="00D34E83" w:rsidP="00D34E83">
      <w:pPr>
        <w:pStyle w:val="ListParagraph"/>
        <w:numPr>
          <w:ilvl w:val="0"/>
          <w:numId w:val="31"/>
        </w:numPr>
      </w:pPr>
      <w:r w:rsidRPr="0073428B">
        <w:lastRenderedPageBreak/>
        <w:t>Triggers are the way we get autonomous agents to activate.</w:t>
      </w:r>
    </w:p>
    <w:p w14:paraId="177EFB7B" w14:textId="77777777" w:rsidR="00D34E83" w:rsidRPr="0073428B" w:rsidRDefault="00D34E83" w:rsidP="00D34E83">
      <w:pPr>
        <w:pStyle w:val="ListParagraph"/>
        <w:numPr>
          <w:ilvl w:val="0"/>
          <w:numId w:val="31"/>
        </w:numPr>
      </w:pPr>
      <w:r w:rsidRPr="0073428B">
        <w:t>Triggers use connectors, with over 1300 pre-built connectors available for you to use.</w:t>
      </w:r>
    </w:p>
    <w:p w14:paraId="7D825743" w14:textId="77777777" w:rsidR="00D34E83" w:rsidRPr="0073428B" w:rsidRDefault="00D34E83" w:rsidP="00D34E83">
      <w:pPr>
        <w:pStyle w:val="ListParagraph"/>
        <w:numPr>
          <w:ilvl w:val="0"/>
          <w:numId w:val="31"/>
        </w:numPr>
      </w:pPr>
      <w:r w:rsidRPr="0073428B">
        <w:t>In this scenario, we only needed one trigger, but it is possible to have more than one trigger for an Autonomous or Hybrid agent.</w:t>
      </w:r>
      <w:r w:rsidRPr="0073428B">
        <w:br/>
      </w:r>
    </w:p>
    <w:p w14:paraId="0C5AA908" w14:textId="77777777" w:rsidR="00D34E83" w:rsidRPr="0073428B" w:rsidRDefault="00D34E83" w:rsidP="00D34E83">
      <w:r w:rsidRPr="0073428B">
        <w:rPr>
          <w:b/>
          <w:bCs/>
        </w:rPr>
        <w:t>Challenge: apply this to your own use case</w:t>
      </w:r>
    </w:p>
    <w:p w14:paraId="0D134132" w14:textId="77777777" w:rsidR="00D34E83" w:rsidRPr="0073428B" w:rsidRDefault="00D34E83" w:rsidP="00D34E83">
      <w:pPr>
        <w:pStyle w:val="ListParagraph"/>
        <w:numPr>
          <w:ilvl w:val="0"/>
          <w:numId w:val="32"/>
        </w:numPr>
      </w:pPr>
      <w:r w:rsidRPr="0073428B">
        <w:t xml:space="preserve">As you envision the Autonomous Agents that would be more impactful at your company, can you sketch out the triggers which you expect your Makers to leverage? Could you also estimate any triggers that would you not want </w:t>
      </w:r>
      <w:proofErr w:type="gramStart"/>
      <w:r w:rsidRPr="0073428B">
        <w:t>then</w:t>
      </w:r>
      <w:proofErr w:type="gramEnd"/>
      <w:r w:rsidRPr="0073428B">
        <w:t xml:space="preserve"> to use? Make notes of reasons in both cases.</w:t>
      </w:r>
    </w:p>
    <w:p w14:paraId="36B8D1DD" w14:textId="77777777" w:rsidR="00D34E83" w:rsidRPr="0073428B" w:rsidRDefault="00D34E83" w:rsidP="00D34E83">
      <w:r w:rsidRPr="0073428B">
        <w:rPr>
          <w:highlight w:val="yellow"/>
        </w:rPr>
        <w:t>Take it further: Sketch some standards for Trigger Usage at your firm</w:t>
      </w:r>
      <w:r w:rsidRPr="0073428B">
        <w:t xml:space="preserve"> – discuss with stakeholders.</w:t>
      </w:r>
    </w:p>
    <w:tbl>
      <w:tblPr>
        <w:tblStyle w:val="TableGrid"/>
        <w:tblW w:w="0" w:type="auto"/>
        <w:tblLook w:val="04A0" w:firstRow="1" w:lastRow="0" w:firstColumn="1" w:lastColumn="0" w:noHBand="0" w:noVBand="1"/>
      </w:tblPr>
      <w:tblGrid>
        <w:gridCol w:w="9880"/>
      </w:tblGrid>
      <w:tr w:rsidR="00D34E83" w:rsidRPr="0073428B" w14:paraId="23ADA8F1" w14:textId="77777777" w:rsidTr="00877851">
        <w:tc>
          <w:tcPr>
            <w:tcW w:w="9880" w:type="dxa"/>
          </w:tcPr>
          <w:p w14:paraId="6B57D5B0" w14:textId="77777777" w:rsidR="00D34E83" w:rsidRPr="0073428B" w:rsidRDefault="00D34E83" w:rsidP="00877851"/>
        </w:tc>
      </w:tr>
      <w:tr w:rsidR="00D34E83" w:rsidRPr="0073428B" w14:paraId="4BDD2B74" w14:textId="77777777" w:rsidTr="00877851">
        <w:tc>
          <w:tcPr>
            <w:tcW w:w="9880" w:type="dxa"/>
          </w:tcPr>
          <w:p w14:paraId="5836DD85" w14:textId="77777777" w:rsidR="00D34E83" w:rsidRPr="0073428B" w:rsidRDefault="00D34E83" w:rsidP="00877851"/>
        </w:tc>
      </w:tr>
      <w:tr w:rsidR="00D34E83" w:rsidRPr="0073428B" w14:paraId="6374BCE7" w14:textId="77777777" w:rsidTr="00877851">
        <w:tc>
          <w:tcPr>
            <w:tcW w:w="9880" w:type="dxa"/>
          </w:tcPr>
          <w:p w14:paraId="7ED8EFCE" w14:textId="77777777" w:rsidR="00D34E83" w:rsidRPr="0073428B" w:rsidRDefault="00D34E83" w:rsidP="00877851"/>
        </w:tc>
      </w:tr>
    </w:tbl>
    <w:p w14:paraId="107FC88E" w14:textId="77777777" w:rsidR="00D34E83" w:rsidRPr="0073428B" w:rsidRDefault="00D34E83" w:rsidP="00D34E83">
      <w:pPr>
        <w:rPr>
          <w:rFonts w:asciiTheme="majorHAnsi" w:eastAsiaTheme="majorEastAsia" w:hAnsiTheme="majorHAnsi" w:cstheme="majorBidi"/>
          <w:b/>
          <w:color w:val="262626" w:themeColor="text1" w:themeTint="D9"/>
          <w:lang w:eastAsia="ja-JP"/>
        </w:rPr>
      </w:pPr>
      <w:r w:rsidRPr="0073428B">
        <w:br w:type="page"/>
      </w:r>
    </w:p>
    <w:p w14:paraId="113DB2E0" w14:textId="77777777" w:rsidR="00D34E83" w:rsidRPr="0073428B" w:rsidRDefault="00D34E83" w:rsidP="00D34E83">
      <w:pPr>
        <w:pStyle w:val="Heading1"/>
      </w:pPr>
      <w:r w:rsidRPr="0073428B">
        <w:lastRenderedPageBreak/>
        <w:t xml:space="preserve">Use </w:t>
      </w:r>
      <w:bookmarkStart w:id="13" w:name="Case4"/>
      <w:r w:rsidRPr="0073428B">
        <w:t xml:space="preserve">Case #4: </w:t>
      </w:r>
      <w:bookmarkEnd w:id="13"/>
      <w:r w:rsidRPr="0073428B">
        <w:t>Ground your agent in relevant Knowledge Sources</w:t>
      </w:r>
    </w:p>
    <w:p w14:paraId="0703F333" w14:textId="77777777" w:rsidR="00D34E83" w:rsidRPr="0073428B" w:rsidRDefault="00D34E83" w:rsidP="00D34E83">
      <w:r w:rsidRPr="00C3565C">
        <w:rPr>
          <w:i/>
          <w:color w:val="747474" w:themeColor="background2" w:themeShade="80"/>
        </w:rPr>
        <w:t>From aware to insightful – Equipping agents to respond with relevance and purpose by grounding them with the knowledge sources that matter.</w:t>
      </w:r>
    </w:p>
    <w:tbl>
      <w:tblPr>
        <w:tblStyle w:val="TableauPlandecours-Sansbordures"/>
        <w:tblW w:w="9985" w:type="dxa"/>
        <w:tblLook w:val="04A0" w:firstRow="1" w:lastRow="0" w:firstColumn="1" w:lastColumn="0" w:noHBand="0" w:noVBand="1"/>
        <w:tblDescription w:val="Le tableau d’informations sur l'enseignant contient le nom de l’enseignant, son adresse e-mail, l’emplacement du bureau et les horaires"/>
      </w:tblPr>
      <w:tblGrid>
        <w:gridCol w:w="2070"/>
        <w:gridCol w:w="5220"/>
        <w:gridCol w:w="2695"/>
      </w:tblGrid>
      <w:tr w:rsidR="00D34E83" w:rsidRPr="0073428B" w14:paraId="2854D014" w14:textId="77777777" w:rsidTr="00877851">
        <w:trPr>
          <w:cnfStyle w:val="100000000000" w:firstRow="1" w:lastRow="0" w:firstColumn="0" w:lastColumn="0" w:oddVBand="0" w:evenVBand="0" w:oddHBand="0" w:evenHBand="0" w:firstRowFirstColumn="0" w:firstRowLastColumn="0" w:lastRowFirstColumn="0" w:lastRowLastColumn="0"/>
        </w:trPr>
        <w:tc>
          <w:tcPr>
            <w:tcW w:w="2070" w:type="dxa"/>
          </w:tcPr>
          <w:p w14:paraId="3D95AB5E" w14:textId="77777777" w:rsidR="00D34E83" w:rsidRPr="0073428B" w:rsidRDefault="00D34E83" w:rsidP="00877851">
            <w:pPr>
              <w:rPr>
                <w:sz w:val="20"/>
                <w:szCs w:val="20"/>
                <w:lang w:val="en-US"/>
              </w:rPr>
            </w:pPr>
            <w:r w:rsidRPr="0073428B">
              <w:rPr>
                <w:sz w:val="20"/>
                <w:szCs w:val="20"/>
                <w:lang w:val="en-US"/>
              </w:rPr>
              <w:t>Use case</w:t>
            </w:r>
          </w:p>
        </w:tc>
        <w:tc>
          <w:tcPr>
            <w:tcW w:w="5220" w:type="dxa"/>
          </w:tcPr>
          <w:p w14:paraId="31DC05B3" w14:textId="77777777" w:rsidR="00D34E83" w:rsidRPr="0073428B" w:rsidRDefault="00D34E83" w:rsidP="00877851">
            <w:pPr>
              <w:rPr>
                <w:sz w:val="20"/>
                <w:szCs w:val="20"/>
                <w:lang w:val="en-US"/>
              </w:rPr>
            </w:pPr>
            <w:r w:rsidRPr="0073428B">
              <w:rPr>
                <w:sz w:val="20"/>
                <w:szCs w:val="20"/>
                <w:lang w:val="en-US"/>
              </w:rPr>
              <w:t>Value added</w:t>
            </w:r>
          </w:p>
        </w:tc>
        <w:tc>
          <w:tcPr>
            <w:tcW w:w="2695" w:type="dxa"/>
          </w:tcPr>
          <w:p w14:paraId="60D3619E" w14:textId="77777777" w:rsidR="00D34E83" w:rsidRPr="0073428B" w:rsidRDefault="00D34E83" w:rsidP="00877851">
            <w:pPr>
              <w:rPr>
                <w:sz w:val="20"/>
                <w:szCs w:val="20"/>
                <w:lang w:val="en-US"/>
              </w:rPr>
            </w:pPr>
            <w:r w:rsidRPr="0073428B">
              <w:rPr>
                <w:sz w:val="20"/>
                <w:szCs w:val="20"/>
                <w:lang w:val="en-US"/>
              </w:rPr>
              <w:t>Estimated effort</w:t>
            </w:r>
          </w:p>
        </w:tc>
      </w:tr>
      <w:tr w:rsidR="00D34E83" w:rsidRPr="0073428B" w14:paraId="1DE1FBCD" w14:textId="77777777" w:rsidTr="00877851">
        <w:tc>
          <w:tcPr>
            <w:tcW w:w="2070" w:type="dxa"/>
          </w:tcPr>
          <w:p w14:paraId="58BF5566" w14:textId="77777777" w:rsidR="00D34E83" w:rsidRPr="0073428B" w:rsidRDefault="00D34E83" w:rsidP="00877851">
            <w:pPr>
              <w:pStyle w:val="NoSpacing"/>
              <w:rPr>
                <w:sz w:val="20"/>
                <w:szCs w:val="20"/>
                <w:lang w:val="en-US"/>
              </w:rPr>
            </w:pPr>
            <w:r w:rsidRPr="0073428B">
              <w:rPr>
                <w:lang w:val="en-US"/>
              </w:rPr>
              <w:t>Grounding agents with relevant information</w:t>
            </w:r>
            <w:r w:rsidRPr="0073428B">
              <w:rPr>
                <w:lang w:val="en-US"/>
              </w:rPr>
              <w:tab/>
            </w:r>
          </w:p>
        </w:tc>
        <w:tc>
          <w:tcPr>
            <w:tcW w:w="5220" w:type="dxa"/>
          </w:tcPr>
          <w:p w14:paraId="3F3C047E" w14:textId="77777777" w:rsidR="00D34E83" w:rsidRPr="0073428B" w:rsidRDefault="00D34E83" w:rsidP="00877851">
            <w:pPr>
              <w:pStyle w:val="NoSpacing"/>
              <w:ind w:right="183"/>
              <w:rPr>
                <w:sz w:val="20"/>
                <w:szCs w:val="20"/>
                <w:lang w:val="en-US"/>
              </w:rPr>
            </w:pPr>
            <w:r w:rsidRPr="0073428B">
              <w:rPr>
                <w:sz w:val="20"/>
                <w:szCs w:val="20"/>
                <w:lang w:val="en-US"/>
              </w:rPr>
              <w:t>Agents will need to be ‘grounded’ upon the knowledge which will help them to respond to inquiries and/or make decisions on which actions to take. By adding knowledge sources, you create a resource of relevant data in support of your agent’s objectives.</w:t>
            </w:r>
          </w:p>
        </w:tc>
        <w:tc>
          <w:tcPr>
            <w:tcW w:w="2695" w:type="dxa"/>
          </w:tcPr>
          <w:p w14:paraId="7C8538D3" w14:textId="77777777" w:rsidR="00D34E83" w:rsidRPr="0073428B" w:rsidRDefault="00D34E83" w:rsidP="00877851">
            <w:pPr>
              <w:pStyle w:val="NoSpacing"/>
              <w:rPr>
                <w:sz w:val="20"/>
                <w:szCs w:val="20"/>
                <w:lang w:val="en-US"/>
              </w:rPr>
            </w:pPr>
            <w:r w:rsidRPr="0073428B">
              <w:rPr>
                <w:sz w:val="20"/>
                <w:szCs w:val="20"/>
                <w:lang w:val="en-US"/>
              </w:rPr>
              <w:t>15 minutes</w:t>
            </w:r>
          </w:p>
        </w:tc>
      </w:tr>
    </w:tbl>
    <w:p w14:paraId="0185B8C6" w14:textId="77777777" w:rsidR="00D34E83" w:rsidRPr="0073428B" w:rsidRDefault="00D34E83" w:rsidP="00D34E83"/>
    <w:p w14:paraId="020E3A7B" w14:textId="77777777" w:rsidR="00D34E83" w:rsidRPr="0073428B" w:rsidRDefault="00D34E83" w:rsidP="00422A2B">
      <w:pPr>
        <w:pStyle w:val="Heading2"/>
      </w:pPr>
      <w:r w:rsidRPr="0073428B">
        <w:t xml:space="preserve">Summary of tasks </w:t>
      </w:r>
    </w:p>
    <w:p w14:paraId="76E63D26" w14:textId="77777777" w:rsidR="00D34E83" w:rsidRPr="0073428B" w:rsidRDefault="00D34E83" w:rsidP="00D34E83">
      <w:r w:rsidRPr="0073428B">
        <w:t xml:space="preserve">Let’s equip our agent with the knowledge that it needs to a. request approved devices, and b. schedule training for new employees. Note that if this were a real scenario, we could do much more, such as requesting badges, arranging for facilities space and furniture, and even sending the new employee a welcome letter with relevant onboarding requirements. You are only limited by your requirements. </w:t>
      </w:r>
    </w:p>
    <w:p w14:paraId="79C4D68B" w14:textId="77777777" w:rsidR="00D34E83" w:rsidRPr="0073428B" w:rsidRDefault="00D34E83" w:rsidP="00D34E83">
      <w:r w:rsidRPr="0073428B">
        <w:rPr>
          <w:b/>
          <w:bCs/>
        </w:rPr>
        <w:t>Scenario</w:t>
      </w:r>
      <w:r w:rsidRPr="0073428B">
        <w:t xml:space="preserve">: The Employee Onboarding Agent will need to leverage a few SharePoint lists for planning and task management which we will discuss later. In the meantime, our principal knowledge sources will be a spreadsheet with approved devices, a public website (for additional device information), and a document with required training for new employees. </w:t>
      </w:r>
    </w:p>
    <w:p w14:paraId="0F678E35" w14:textId="77777777" w:rsidR="00D34E83" w:rsidRPr="0073428B" w:rsidRDefault="00D34E83" w:rsidP="00D34E83">
      <w:pPr>
        <w:pStyle w:val="Heading2"/>
      </w:pPr>
      <w:r w:rsidRPr="0073428B">
        <w:t>Configuring Knowledge Sources</w:t>
      </w:r>
    </w:p>
    <w:p w14:paraId="12C73689" w14:textId="77777777" w:rsidR="00D34E83" w:rsidRPr="0073428B" w:rsidRDefault="00D34E83" w:rsidP="00D34E83">
      <w:r w:rsidRPr="0073428B">
        <w:t xml:space="preserve">Here is an outline of our knowledge sources. The two files can be found in your Student Assets folder. </w:t>
      </w:r>
    </w:p>
    <w:p w14:paraId="7F83F0D8" w14:textId="77777777" w:rsidR="00D34E83" w:rsidRPr="0073428B" w:rsidRDefault="00D34E83" w:rsidP="00D34E83">
      <w:pPr>
        <w:pStyle w:val="ListParagraph"/>
        <w:numPr>
          <w:ilvl w:val="0"/>
          <w:numId w:val="34"/>
        </w:numPr>
        <w:rPr>
          <w:sz w:val="24"/>
          <w:szCs w:val="24"/>
        </w:rPr>
      </w:pPr>
      <w:r w:rsidRPr="0073428B">
        <w:rPr>
          <w:sz w:val="24"/>
          <w:szCs w:val="24"/>
        </w:rPr>
        <w:t xml:space="preserve">Contoso.com public website – Since the spreadsheet with approved devices doesn’t have complete specifications on the equipment, we can also supplement knowledge with the company website which has more detail on the SKUs. </w:t>
      </w:r>
    </w:p>
    <w:p w14:paraId="03BB8ED3" w14:textId="77777777" w:rsidR="00D34E83" w:rsidRPr="0073428B" w:rsidRDefault="00D34E83" w:rsidP="00D34E83">
      <w:pPr>
        <w:pStyle w:val="ListParagraph"/>
        <w:numPr>
          <w:ilvl w:val="0"/>
          <w:numId w:val="34"/>
        </w:numPr>
        <w:rPr>
          <w:sz w:val="24"/>
          <w:szCs w:val="24"/>
        </w:rPr>
      </w:pPr>
      <w:r w:rsidRPr="0073428B">
        <w:rPr>
          <w:sz w:val="24"/>
          <w:szCs w:val="24"/>
        </w:rPr>
        <w:t>Approved Devices.xls – Information on which devices have been approved for the different departments at Contoso.</w:t>
      </w:r>
    </w:p>
    <w:p w14:paraId="4D62EDF9" w14:textId="77777777" w:rsidR="00D34E83" w:rsidRPr="0073428B" w:rsidRDefault="00D34E83" w:rsidP="00D34E83">
      <w:pPr>
        <w:pStyle w:val="ListParagraph"/>
        <w:numPr>
          <w:ilvl w:val="0"/>
          <w:numId w:val="34"/>
        </w:numPr>
      </w:pPr>
      <w:r w:rsidRPr="0073428B">
        <w:rPr>
          <w:sz w:val="24"/>
          <w:szCs w:val="24"/>
        </w:rPr>
        <w:t>Training.doc</w:t>
      </w:r>
      <w:r w:rsidRPr="0073428B">
        <w:rPr>
          <w:rStyle w:val="FootnoteReference"/>
          <w:sz w:val="24"/>
          <w:szCs w:val="24"/>
        </w:rPr>
        <w:footnoteReference w:id="3"/>
      </w:r>
      <w:r w:rsidRPr="0073428B">
        <w:rPr>
          <w:sz w:val="24"/>
          <w:szCs w:val="24"/>
        </w:rPr>
        <w:t xml:space="preserve"> – Document with the list of training required per department. This enables the agent to draft a schedule of </w:t>
      </w:r>
      <w:proofErr w:type="gramStart"/>
      <w:r w:rsidRPr="0073428B">
        <w:rPr>
          <w:sz w:val="24"/>
          <w:szCs w:val="24"/>
        </w:rPr>
        <w:t>trainings</w:t>
      </w:r>
      <w:proofErr w:type="gramEnd"/>
      <w:r w:rsidRPr="0073428B">
        <w:rPr>
          <w:sz w:val="24"/>
          <w:szCs w:val="24"/>
        </w:rPr>
        <w:t>.</w:t>
      </w:r>
      <w:r w:rsidRPr="0073428B">
        <w:rPr>
          <w:sz w:val="20"/>
          <w:szCs w:val="20"/>
        </w:rPr>
        <w:t xml:space="preserve"> </w:t>
      </w:r>
      <w:r w:rsidRPr="0073428B">
        <w:br/>
      </w:r>
    </w:p>
    <w:p w14:paraId="67504192" w14:textId="77777777" w:rsidR="00D34E83" w:rsidRPr="0073428B" w:rsidRDefault="00D34E83" w:rsidP="00D34E83">
      <w:pPr>
        <w:pStyle w:val="Steps"/>
        <w:numPr>
          <w:ilvl w:val="0"/>
          <w:numId w:val="28"/>
        </w:numPr>
        <w:ind w:left="900" w:hanging="900"/>
        <w:rPr>
          <w:rFonts w:eastAsia="Times New Roman"/>
        </w:rPr>
      </w:pPr>
      <w:r w:rsidRPr="0073428B">
        <w:t xml:space="preserve">Navigate back to our Employee Onboarding Agent if necessary and then scroll down on the </w:t>
      </w:r>
      <w:r w:rsidRPr="0073428B">
        <w:rPr>
          <w:b/>
          <w:bCs/>
        </w:rPr>
        <w:t>Overview</w:t>
      </w:r>
      <w:r w:rsidRPr="0073428B">
        <w:t xml:space="preserve"> of the agent to the section related to </w:t>
      </w:r>
      <w:r w:rsidRPr="0073428B">
        <w:rPr>
          <w:b/>
          <w:bCs/>
        </w:rPr>
        <w:t>Knowledge</w:t>
      </w:r>
      <w:r w:rsidRPr="0073428B">
        <w:t>. Please disable the toggle switch which will allow the agent to use its’ own knowledge. In our scenario, we only want the agent to use the knowledge sources we provide, and not to rely on knowledge it has learned through model training.</w:t>
      </w:r>
      <w:r w:rsidRPr="0073428B">
        <w:br/>
      </w:r>
      <w:r w:rsidRPr="0073428B">
        <w:rPr>
          <w:noProof/>
        </w:rPr>
        <w:drawing>
          <wp:inline distT="0" distB="0" distL="0" distR="0" wp14:anchorId="1463D073" wp14:editId="14CDCA05">
            <wp:extent cx="4572000" cy="918098"/>
            <wp:effectExtent l="19050" t="19050" r="19050" b="15875"/>
            <wp:docPr id="383600003" name="Picture 1" descr="A screenshot of the 'allow the AI to use it's own general knowledge' togg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00003" name="Picture 1" descr="A screenshot of the 'allow the AI to use it's own general knowledge' toggle switch."/>
                    <pic:cNvPicPr/>
                  </pic:nvPicPr>
                  <pic:blipFill>
                    <a:blip r:embed="rId35"/>
                    <a:stretch>
                      <a:fillRect/>
                    </a:stretch>
                  </pic:blipFill>
                  <pic:spPr>
                    <a:xfrm>
                      <a:off x="0" y="0"/>
                      <a:ext cx="4572000" cy="918098"/>
                    </a:xfrm>
                    <a:prstGeom prst="rect">
                      <a:avLst/>
                    </a:prstGeom>
                    <a:ln w="3175">
                      <a:solidFill>
                        <a:schemeClr val="accent1"/>
                      </a:solidFill>
                    </a:ln>
                  </pic:spPr>
                </pic:pic>
              </a:graphicData>
            </a:graphic>
          </wp:inline>
        </w:drawing>
      </w:r>
      <w:r w:rsidRPr="0073428B">
        <w:br/>
      </w:r>
    </w:p>
    <w:p w14:paraId="0CF06F42" w14:textId="77777777" w:rsidR="00D34E83" w:rsidRPr="0073428B" w:rsidRDefault="00D34E83" w:rsidP="00D34E83">
      <w:pPr>
        <w:pStyle w:val="Steps"/>
        <w:numPr>
          <w:ilvl w:val="0"/>
          <w:numId w:val="28"/>
        </w:numPr>
        <w:ind w:left="900" w:hanging="900"/>
      </w:pPr>
      <w:commentRangeStart w:id="15"/>
      <w:r w:rsidRPr="0073428B">
        <w:lastRenderedPageBreak/>
        <w:t xml:space="preserve">Click the </w:t>
      </w:r>
      <w:r w:rsidRPr="0073428B">
        <w:rPr>
          <w:b/>
          <w:bCs/>
        </w:rPr>
        <w:t>+Add Knowledge</w:t>
      </w:r>
      <w:r w:rsidRPr="0073428B">
        <w:t xml:space="preserve"> button on the top right of the Knowledge section. We will start by </w:t>
      </w:r>
      <w:r w:rsidRPr="0073428B">
        <w:rPr>
          <w:i/>
          <w:iCs/>
        </w:rPr>
        <w:t>uploading</w:t>
      </w:r>
      <w:r w:rsidRPr="0073428B">
        <w:rPr>
          <w:rStyle w:val="FootnoteReference"/>
          <w:i/>
          <w:iCs/>
        </w:rPr>
        <w:footnoteReference w:id="4"/>
      </w:r>
      <w:r w:rsidRPr="0073428B">
        <w:rPr>
          <w:i/>
          <w:iCs/>
        </w:rPr>
        <w:t xml:space="preserve"> two files</w:t>
      </w:r>
      <w:r w:rsidRPr="0073428B">
        <w:t xml:space="preserve"> which you have in your student assets: 1. Training.doc, and 2. Approved Devices.xls. To better understand the purpose of these files, please download them from the Student Assets folder, and open them to review each one before continuing. After closing the files, drag and drop them from your download location to the grey area shown in the screenshot of the knowledge tab below (or you may choose the </w:t>
      </w:r>
      <w:r w:rsidRPr="0073428B">
        <w:rPr>
          <w:b/>
          <w:bCs/>
        </w:rPr>
        <w:t>click to browse</w:t>
      </w:r>
      <w:r w:rsidRPr="0073428B">
        <w:t xml:space="preserve"> link to select them): </w:t>
      </w:r>
      <w:commentRangeEnd w:id="15"/>
      <w:r w:rsidR="00494342">
        <w:rPr>
          <w:rStyle w:val="CommentReference"/>
          <w:color w:val="404040" w:themeColor="text1" w:themeTint="BF"/>
          <w:lang w:val="fr-FR" w:eastAsia="ja-JP"/>
        </w:rPr>
        <w:commentReference w:id="15"/>
      </w:r>
      <w:r w:rsidRPr="0073428B">
        <w:br/>
      </w:r>
      <w:r w:rsidRPr="0073428B">
        <w:br/>
      </w:r>
      <w:r w:rsidRPr="0073428B">
        <w:rPr>
          <w:noProof/>
        </w:rPr>
        <w:drawing>
          <wp:inline distT="0" distB="0" distL="0" distR="0" wp14:anchorId="4CA60C86" wp14:editId="64CEA48F">
            <wp:extent cx="5486400" cy="902744"/>
            <wp:effectExtent l="19050" t="19050" r="19050" b="12065"/>
            <wp:docPr id="2078456677" name="Picture 1" descr="A truncated screenshot of the Upload files dialog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56677" name="Picture 1" descr="A truncated screenshot of the Upload files dialog box."/>
                    <pic:cNvPicPr/>
                  </pic:nvPicPr>
                  <pic:blipFill rotWithShape="1">
                    <a:blip r:embed="rId36"/>
                    <a:srcRect t="61493"/>
                    <a:stretch/>
                  </pic:blipFill>
                  <pic:spPr bwMode="auto">
                    <a:xfrm>
                      <a:off x="0" y="0"/>
                      <a:ext cx="5486400" cy="902744"/>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73428B">
        <w:br/>
      </w:r>
      <w:r w:rsidRPr="0073428B">
        <w:br/>
      </w:r>
    </w:p>
    <w:p w14:paraId="7EE8FC0F" w14:textId="35BDF7FF" w:rsidR="00D34E83" w:rsidRPr="0073428B" w:rsidRDefault="00D34E83" w:rsidP="00D34E83">
      <w:pPr>
        <w:pStyle w:val="Steps"/>
        <w:numPr>
          <w:ilvl w:val="0"/>
          <w:numId w:val="28"/>
        </w:numPr>
        <w:spacing w:after="0"/>
        <w:ind w:left="907" w:hanging="907"/>
      </w:pPr>
      <w:r w:rsidRPr="0073428B">
        <w:t xml:space="preserve">We want to assist the agent in understanding the purpose of these files, so please click on the file names to open and change the </w:t>
      </w:r>
      <w:r w:rsidRPr="0073428B">
        <w:rPr>
          <w:b/>
          <w:bCs/>
        </w:rPr>
        <w:t>name</w:t>
      </w:r>
      <w:r w:rsidRPr="0073428B">
        <w:t xml:space="preserve"> and </w:t>
      </w:r>
      <w:r w:rsidRPr="0073428B">
        <w:rPr>
          <w:b/>
          <w:bCs/>
        </w:rPr>
        <w:t>descriptions</w:t>
      </w:r>
      <w:r w:rsidRPr="0073428B">
        <w:t xml:space="preserve"> as shown below. Ensure you’ve clicked </w:t>
      </w:r>
      <w:r w:rsidRPr="0073428B">
        <w:rPr>
          <w:b/>
          <w:bCs/>
        </w:rPr>
        <w:t>Save</w:t>
      </w:r>
      <w:r w:rsidRPr="0073428B">
        <w:t xml:space="preserve"> once you’ve made those changes.</w:t>
      </w:r>
      <w:r w:rsidRPr="0073428B">
        <w:br/>
      </w:r>
      <w:r w:rsidRPr="0073428B">
        <w:br/>
      </w:r>
      <w:r w:rsidRPr="0073428B">
        <w:rPr>
          <w:b/>
          <w:bCs/>
        </w:rPr>
        <w:t>Training.doc</w:t>
      </w:r>
      <w:ins w:id="17" w:author="Henry Jammes" w:date="2025-04-24T05:38:00Z" w16du:dateUtc="2025-04-24T12:38:00Z">
        <w:r w:rsidR="00B46D9A">
          <w:rPr>
            <w:b/>
            <w:bCs/>
          </w:rPr>
          <w:t>x</w:t>
        </w:r>
      </w:ins>
      <w:r w:rsidRPr="0073428B">
        <w:t xml:space="preserve"> – </w:t>
      </w:r>
      <w:r w:rsidRPr="0073428B">
        <w:br/>
        <w:t>Description: This knowledge source contains information about new employee training.</w:t>
      </w:r>
      <w:r w:rsidRPr="0073428B">
        <w:br/>
      </w:r>
      <w:r w:rsidRPr="0073428B">
        <w:br/>
      </w:r>
      <w:r w:rsidRPr="0073428B">
        <w:rPr>
          <w:b/>
          <w:bCs/>
        </w:rPr>
        <w:t>Approved Devices.xls</w:t>
      </w:r>
      <w:ins w:id="18" w:author="Henry Jammes" w:date="2025-04-24T05:38:00Z" w16du:dateUtc="2025-04-24T12:38:00Z">
        <w:r w:rsidR="00B46D9A">
          <w:rPr>
            <w:b/>
            <w:bCs/>
          </w:rPr>
          <w:t>x</w:t>
        </w:r>
      </w:ins>
      <w:r w:rsidRPr="0073428B">
        <w:t xml:space="preserve"> – </w:t>
      </w:r>
      <w:r w:rsidRPr="0073428B">
        <w:br/>
        <w:t>Description: This knowledge source contains the list of devices approved for new employees.</w:t>
      </w:r>
    </w:p>
    <w:p w14:paraId="0F759EA7" w14:textId="31C451CB" w:rsidR="00D34E83" w:rsidRPr="0073428B" w:rsidRDefault="00D34E83" w:rsidP="00D34E83"/>
    <w:p w14:paraId="73816379" w14:textId="00253ACB" w:rsidR="00F67990" w:rsidRPr="0073428B" w:rsidRDefault="00D34E83" w:rsidP="00EA4CC0">
      <w:pPr>
        <w:pStyle w:val="Steps"/>
        <w:numPr>
          <w:ilvl w:val="0"/>
          <w:numId w:val="28"/>
        </w:numPr>
        <w:spacing w:after="0"/>
        <w:ind w:left="907" w:hanging="907"/>
      </w:pPr>
      <w:r w:rsidRPr="0073428B">
        <w:t xml:space="preserve">Click on the </w:t>
      </w:r>
      <w:r w:rsidRPr="0073428B">
        <w:rPr>
          <w:b/>
          <w:bCs/>
        </w:rPr>
        <w:t>Knowledge</w:t>
      </w:r>
      <w:r w:rsidRPr="0073428B">
        <w:t xml:space="preserve"> tab at the top of the agent and wait (normally up to 3 minutes) to validate that both files are uploaded and marked as </w:t>
      </w:r>
      <w:r w:rsidRPr="0073428B">
        <w:rPr>
          <w:b/>
          <w:bCs/>
        </w:rPr>
        <w:t>Ready</w:t>
      </w:r>
      <w:r w:rsidRPr="0073428B">
        <w:t xml:space="preserve"> on that screen.</w:t>
      </w:r>
      <w:r w:rsidR="00EB151F">
        <w:t xml:space="preserve"> You </w:t>
      </w:r>
      <w:r w:rsidR="00456605">
        <w:t>may</w:t>
      </w:r>
      <w:r w:rsidR="00EB151F">
        <w:t xml:space="preserve"> remove the file extensions from the names</w:t>
      </w:r>
      <w:r w:rsidR="00F67990">
        <w:t xml:space="preserve"> as well</w:t>
      </w:r>
      <w:r w:rsidR="00456605">
        <w:t xml:space="preserve"> (optional)</w:t>
      </w:r>
      <w:r w:rsidR="00F67990">
        <w:t>.</w:t>
      </w:r>
      <w:r w:rsidR="00F67990">
        <w:br/>
      </w:r>
      <w:r w:rsidR="00EA4CC0" w:rsidRPr="00EA4CC0">
        <w:rPr>
          <w:noProof/>
        </w:rPr>
        <w:drawing>
          <wp:inline distT="0" distB="0" distL="0" distR="0" wp14:anchorId="2F4D2ADB" wp14:editId="65F2417C">
            <wp:extent cx="4572000" cy="569073"/>
            <wp:effectExtent l="19050" t="19050" r="19050" b="21590"/>
            <wp:docPr id="246275429" name="Picture 1" descr="A screenshot of uploaded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5429" name="Picture 1" descr="A screenshot of uploaded files."/>
                    <pic:cNvPicPr/>
                  </pic:nvPicPr>
                  <pic:blipFill>
                    <a:blip r:embed="rId37"/>
                    <a:stretch>
                      <a:fillRect/>
                    </a:stretch>
                  </pic:blipFill>
                  <pic:spPr>
                    <a:xfrm>
                      <a:off x="0" y="0"/>
                      <a:ext cx="4572000" cy="569073"/>
                    </a:xfrm>
                    <a:prstGeom prst="rect">
                      <a:avLst/>
                    </a:prstGeom>
                    <a:ln>
                      <a:solidFill>
                        <a:schemeClr val="accent1"/>
                      </a:solidFill>
                    </a:ln>
                  </pic:spPr>
                </pic:pic>
              </a:graphicData>
            </a:graphic>
          </wp:inline>
        </w:drawing>
      </w:r>
    </w:p>
    <w:tbl>
      <w:tblPr>
        <w:tblStyle w:val="TableGrid"/>
        <w:tblpPr w:leftFromText="180" w:rightFromText="180" w:vertAnchor="text" w:horzAnchor="margin" w:tblpXSpec="right" w:tblpY="3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F67990" w:rsidRPr="0073428B" w14:paraId="3790490F" w14:textId="77777777" w:rsidTr="00FF385C">
        <w:tc>
          <w:tcPr>
            <w:tcW w:w="4244" w:type="dxa"/>
          </w:tcPr>
          <w:p w14:paraId="45D214F7" w14:textId="77777777" w:rsidR="00F67990" w:rsidRPr="0073428B" w:rsidRDefault="00F67990" w:rsidP="00FF385C">
            <w:r w:rsidRPr="0073428B">
              <w:rPr>
                <w:noProof/>
              </w:rPr>
              <w:drawing>
                <wp:inline distT="0" distB="0" distL="0" distR="0" wp14:anchorId="4BF20782" wp14:editId="48E95C6F">
                  <wp:extent cx="2743200" cy="872988"/>
                  <wp:effectExtent l="0" t="0" r="0" b="3810"/>
                  <wp:docPr id="934522388" name="Picture 1" descr="A screenshot of Training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22388" name="Picture 1" descr="A screenshot of Training name and description."/>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43200" cy="872988"/>
                          </a:xfrm>
                          <a:prstGeom prst="rect">
                            <a:avLst/>
                          </a:prstGeom>
                        </pic:spPr>
                      </pic:pic>
                    </a:graphicData>
                  </a:graphic>
                </wp:inline>
              </w:drawing>
            </w:r>
          </w:p>
        </w:tc>
        <w:tc>
          <w:tcPr>
            <w:tcW w:w="4536" w:type="dxa"/>
          </w:tcPr>
          <w:p w14:paraId="277B12E3" w14:textId="77777777" w:rsidR="00F67990" w:rsidRPr="0073428B" w:rsidRDefault="00F67990" w:rsidP="00FF385C">
            <w:r w:rsidRPr="0073428B">
              <w:rPr>
                <w:noProof/>
              </w:rPr>
              <w:drawing>
                <wp:inline distT="0" distB="0" distL="0" distR="0" wp14:anchorId="496B5732" wp14:editId="3CA03F2D">
                  <wp:extent cx="2518833" cy="891391"/>
                  <wp:effectExtent l="0" t="0" r="0" b="4445"/>
                  <wp:docPr id="1802162457" name="Picture 1" descr="A screenshot of Approved Devices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62457" name="Picture 1" descr="A screenshot of Approved Devices name and description."/>
                          <pic:cNvPicPr/>
                        </pic:nvPicPr>
                        <pic:blipFill rotWithShape="1">
                          <a:blip r:embed="rId39" cstate="print">
                            <a:extLst>
                              <a:ext uri="{28A0092B-C50C-407E-A947-70E740481C1C}">
                                <a14:useLocalDpi xmlns:a14="http://schemas.microsoft.com/office/drawing/2010/main" val="0"/>
                              </a:ext>
                            </a:extLst>
                          </a:blip>
                          <a:srcRect l="-28" r="-579"/>
                          <a:stretch/>
                        </pic:blipFill>
                        <pic:spPr bwMode="auto">
                          <a:xfrm>
                            <a:off x="0" y="0"/>
                            <a:ext cx="2546078" cy="901033"/>
                          </a:xfrm>
                          <a:prstGeom prst="rect">
                            <a:avLst/>
                          </a:prstGeom>
                          <a:ln>
                            <a:noFill/>
                          </a:ln>
                          <a:extLst>
                            <a:ext uri="{53640926-AAD7-44D8-BBD7-CCE9431645EC}">
                              <a14:shadowObscured xmlns:a14="http://schemas.microsoft.com/office/drawing/2010/main"/>
                            </a:ext>
                          </a:extLst>
                        </pic:spPr>
                      </pic:pic>
                    </a:graphicData>
                  </a:graphic>
                </wp:inline>
              </w:drawing>
            </w:r>
          </w:p>
        </w:tc>
      </w:tr>
      <w:tr w:rsidR="00F67990" w:rsidRPr="0073428B" w14:paraId="7E779091" w14:textId="77777777" w:rsidTr="00FF385C">
        <w:tc>
          <w:tcPr>
            <w:tcW w:w="4244" w:type="dxa"/>
          </w:tcPr>
          <w:p w14:paraId="354F9FF0" w14:textId="77777777" w:rsidR="00F67990" w:rsidRPr="0073428B" w:rsidRDefault="00F67990" w:rsidP="00FF385C"/>
        </w:tc>
        <w:tc>
          <w:tcPr>
            <w:tcW w:w="4536" w:type="dxa"/>
          </w:tcPr>
          <w:p w14:paraId="4AB78BB6" w14:textId="77777777" w:rsidR="00F67990" w:rsidRPr="0073428B" w:rsidRDefault="00F67990" w:rsidP="00FF385C"/>
        </w:tc>
      </w:tr>
    </w:tbl>
    <w:p w14:paraId="2E541A3A" w14:textId="35C444B3" w:rsidR="00D34E83" w:rsidRPr="0073428B" w:rsidRDefault="00EA4CC0" w:rsidP="00F67990">
      <w:r>
        <w:tab/>
      </w:r>
      <w:r w:rsidR="00D34E83" w:rsidRPr="0073428B">
        <w:br/>
      </w:r>
    </w:p>
    <w:p w14:paraId="6B7EE754" w14:textId="77777777" w:rsidR="00D34E83" w:rsidRPr="0073428B" w:rsidRDefault="00D34E83" w:rsidP="00D34E83">
      <w:pPr>
        <w:pStyle w:val="Steps"/>
        <w:numPr>
          <w:ilvl w:val="0"/>
          <w:numId w:val="28"/>
        </w:numPr>
        <w:ind w:left="900" w:hanging="900"/>
      </w:pPr>
      <w:r w:rsidRPr="0073428B">
        <w:t>Next, we are going to add the Microsoft website. This will enable the agent to get additional specifications about the approved devices which are not found in the document we uploaded.</w:t>
      </w:r>
      <w:r w:rsidRPr="0073428B">
        <w:br/>
      </w:r>
      <w:r w:rsidRPr="0073428B">
        <w:br/>
        <w:t xml:space="preserve">Select the </w:t>
      </w:r>
      <w:r w:rsidRPr="0073428B">
        <w:rPr>
          <w:b/>
          <w:bCs/>
        </w:rPr>
        <w:t>Knowledge</w:t>
      </w:r>
      <w:r w:rsidRPr="0073428B">
        <w:t xml:space="preserve"> tab of your agent, then click </w:t>
      </w:r>
      <w:r w:rsidRPr="0073428B">
        <w:rPr>
          <w:b/>
          <w:bCs/>
        </w:rPr>
        <w:t xml:space="preserve">+Add Knowledge </w:t>
      </w:r>
      <w:r w:rsidRPr="0073428B">
        <w:t xml:space="preserve">again, but this time select </w:t>
      </w:r>
      <w:r w:rsidRPr="0073428B">
        <w:rPr>
          <w:b/>
          <w:bCs/>
        </w:rPr>
        <w:t>Public Websites</w:t>
      </w:r>
      <w:r w:rsidRPr="0073428B">
        <w:t xml:space="preserve"> as the type of knowledge to be added, to enter this link, name and description.</w:t>
      </w:r>
      <w:r w:rsidRPr="0073428B">
        <w:br/>
      </w:r>
      <w:r w:rsidRPr="0073428B">
        <w:br/>
      </w:r>
      <w:commentRangeStart w:id="19"/>
      <w:r w:rsidRPr="0073428B">
        <w:rPr>
          <w:b/>
          <w:bCs/>
        </w:rPr>
        <w:t>Link</w:t>
      </w:r>
      <w:r w:rsidRPr="0073428B">
        <w:t xml:space="preserve">: </w:t>
      </w:r>
      <w:hyperlink r:id="rId40" w:history="1">
        <w:r w:rsidRPr="0073428B">
          <w:rPr>
            <w:rStyle w:val="Hyperlink"/>
          </w:rPr>
          <w:t>https://www.contoso.com</w:t>
        </w:r>
      </w:hyperlink>
      <w:r w:rsidRPr="0073428B">
        <w:t xml:space="preserve"> </w:t>
      </w:r>
      <w:r w:rsidRPr="0073428B">
        <w:br/>
      </w:r>
      <w:r w:rsidRPr="0073428B">
        <w:rPr>
          <w:b/>
          <w:bCs/>
        </w:rPr>
        <w:t>Name</w:t>
      </w:r>
      <w:r w:rsidRPr="0073428B">
        <w:t>: Business Devices</w:t>
      </w:r>
      <w:commentRangeEnd w:id="19"/>
      <w:r w:rsidR="007B1E91">
        <w:rPr>
          <w:rStyle w:val="CommentReference"/>
          <w:color w:val="404040" w:themeColor="text1" w:themeTint="BF"/>
          <w:lang w:val="fr-FR" w:eastAsia="ja-JP"/>
        </w:rPr>
        <w:commentReference w:id="19"/>
      </w:r>
      <w:r w:rsidRPr="0073428B">
        <w:br/>
      </w:r>
      <w:r w:rsidRPr="0073428B">
        <w:rPr>
          <w:b/>
          <w:bCs/>
        </w:rPr>
        <w:lastRenderedPageBreak/>
        <w:t>Description</w:t>
      </w:r>
      <w:r w:rsidRPr="0073428B">
        <w:t>: This knowledge source provides specifications and information about our business devices.</w:t>
      </w:r>
      <w:r w:rsidRPr="0073428B">
        <w:br/>
      </w:r>
      <w:r w:rsidRPr="0073428B">
        <w:br/>
        <w:t>After you’ve added it, click on it to open the full details and double check the name and description as shown below.</w:t>
      </w:r>
      <w:r w:rsidRPr="0073428B">
        <w:br/>
      </w:r>
      <w:r w:rsidRPr="0073428B">
        <w:br/>
      </w:r>
      <w:r w:rsidRPr="0073428B">
        <w:rPr>
          <w:noProof/>
        </w:rPr>
        <w:drawing>
          <wp:inline distT="0" distB="0" distL="0" distR="0" wp14:anchorId="656B4A3B" wp14:editId="20625A68">
            <wp:extent cx="5486400" cy="1866778"/>
            <wp:effectExtent l="19050" t="19050" r="19050" b="19685"/>
            <wp:docPr id="140101959" name="Picture 1" descr="A screenshot showing the new www.contoso.com site renamed as Business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1959" name="Picture 1" descr="A screenshot showing the new www.contoso.com site renamed as Business Devices."/>
                    <pic:cNvPicPr/>
                  </pic:nvPicPr>
                  <pic:blipFill>
                    <a:blip r:embed="rId41">
                      <a:extLst>
                        <a:ext uri="{28A0092B-C50C-407E-A947-70E740481C1C}">
                          <a14:useLocalDpi xmlns:a14="http://schemas.microsoft.com/office/drawing/2010/main" val="0"/>
                        </a:ext>
                      </a:extLst>
                    </a:blip>
                    <a:stretch>
                      <a:fillRect/>
                    </a:stretch>
                  </pic:blipFill>
                  <pic:spPr>
                    <a:xfrm>
                      <a:off x="0" y="0"/>
                      <a:ext cx="5486400" cy="1866778"/>
                    </a:xfrm>
                    <a:prstGeom prst="rect">
                      <a:avLst/>
                    </a:prstGeom>
                    <a:ln>
                      <a:solidFill>
                        <a:schemeClr val="accent1"/>
                      </a:solidFill>
                    </a:ln>
                  </pic:spPr>
                </pic:pic>
              </a:graphicData>
            </a:graphic>
          </wp:inline>
        </w:drawing>
      </w:r>
    </w:p>
    <w:p w14:paraId="7E7D6D8F" w14:textId="77777777" w:rsidR="00D34E83" w:rsidRPr="0073428B" w:rsidRDefault="00D34E83" w:rsidP="00D34E83">
      <w:pPr>
        <w:pStyle w:val="Steps"/>
        <w:numPr>
          <w:ilvl w:val="0"/>
          <w:numId w:val="0"/>
        </w:numPr>
        <w:ind w:left="360" w:hanging="360"/>
      </w:pPr>
    </w:p>
    <w:p w14:paraId="2CE10475" w14:textId="77777777" w:rsidR="00D34E83" w:rsidRPr="0073428B" w:rsidRDefault="00D34E83" w:rsidP="00D34E83">
      <w:pPr>
        <w:pStyle w:val="Steps"/>
        <w:numPr>
          <w:ilvl w:val="0"/>
          <w:numId w:val="0"/>
        </w:numPr>
        <w:ind w:left="360" w:hanging="360"/>
      </w:pPr>
      <w:r w:rsidRPr="0073428B">
        <w:rPr>
          <w:noProof/>
        </w:rPr>
        <w:drawing>
          <wp:inline distT="0" distB="0" distL="0" distR="0" wp14:anchorId="3C36BB63" wp14:editId="6B0FE3F5">
            <wp:extent cx="6055360" cy="1872325"/>
            <wp:effectExtent l="19050" t="19050" r="21590" b="13970"/>
            <wp:docPr id="447045496" name="Picture 1" descr="A screenshot of the completed knowledge sourc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45496" name="Picture 1" descr="A screenshot of the completed knowledge source configuration."/>
                    <pic:cNvPicPr/>
                  </pic:nvPicPr>
                  <pic:blipFill>
                    <a:blip r:embed="rId42"/>
                    <a:stretch>
                      <a:fillRect/>
                    </a:stretch>
                  </pic:blipFill>
                  <pic:spPr>
                    <a:xfrm>
                      <a:off x="0" y="0"/>
                      <a:ext cx="6058168" cy="1873193"/>
                    </a:xfrm>
                    <a:prstGeom prst="rect">
                      <a:avLst/>
                    </a:prstGeom>
                    <a:ln>
                      <a:solidFill>
                        <a:schemeClr val="accent1"/>
                      </a:solidFill>
                    </a:ln>
                  </pic:spPr>
                </pic:pic>
              </a:graphicData>
            </a:graphic>
          </wp:inline>
        </w:drawing>
      </w:r>
    </w:p>
    <w:p w14:paraId="4F74B992" w14:textId="77777777" w:rsidR="00D34E83" w:rsidRPr="0073428B" w:rsidRDefault="00D34E83" w:rsidP="00D34E83">
      <w:pPr>
        <w:pStyle w:val="Heading2"/>
      </w:pPr>
      <w:r w:rsidRPr="0073428B">
        <w:t>Test your understanding</w:t>
      </w:r>
    </w:p>
    <w:p w14:paraId="4BFFF14D" w14:textId="77777777" w:rsidR="00D34E83" w:rsidRPr="0073428B" w:rsidRDefault="00D34E83" w:rsidP="00D34E83">
      <w:r w:rsidRPr="0073428B">
        <w:t xml:space="preserve">Now that you’ve set up the appropriate knowledge sources, your agent will be more insightful and have the information it needs to make decisions. You may choose to use any of the knowledge sources available on the Knowledge tab, but keep in mind they should be validated to confirm that they contain relevant details for the agent you are building. Think carefully about your use </w:t>
      </w:r>
      <w:proofErr w:type="gramStart"/>
      <w:r w:rsidRPr="0073428B">
        <w:t>case, and</w:t>
      </w:r>
      <w:proofErr w:type="gramEnd"/>
      <w:r w:rsidRPr="0073428B">
        <w:t xml:space="preserve"> evaluate which knowledge sources will add the most value. </w:t>
      </w:r>
    </w:p>
    <w:p w14:paraId="34D8F9F4" w14:textId="77777777" w:rsidR="00D34E83" w:rsidRPr="0073428B" w:rsidRDefault="00D34E83" w:rsidP="00D34E83">
      <w:pPr>
        <w:rPr>
          <w:b/>
          <w:bCs/>
        </w:rPr>
      </w:pPr>
      <w:r w:rsidRPr="0073428B">
        <w:rPr>
          <w:b/>
          <w:bCs/>
        </w:rPr>
        <w:t>Key takeaways:</w:t>
      </w:r>
    </w:p>
    <w:p w14:paraId="02F9DD76" w14:textId="77777777" w:rsidR="00D34E83" w:rsidRPr="0073428B" w:rsidRDefault="00D34E83" w:rsidP="00D34E83">
      <w:pPr>
        <w:pStyle w:val="ListParagraph"/>
        <w:numPr>
          <w:ilvl w:val="0"/>
          <w:numId w:val="31"/>
        </w:numPr>
      </w:pPr>
      <w:r w:rsidRPr="0073428B">
        <w:t>Knowledge sources are a way of grounding or axing our agent on what matters most for the current business scenario. Knowledge sources should be validated for relevance, freshness, and accuracy.</w:t>
      </w:r>
    </w:p>
    <w:p w14:paraId="46B1A6D9" w14:textId="77777777" w:rsidR="00D34E83" w:rsidRPr="0073428B" w:rsidRDefault="00D34E83" w:rsidP="00D34E83">
      <w:pPr>
        <w:pStyle w:val="ListParagraph"/>
        <w:numPr>
          <w:ilvl w:val="0"/>
          <w:numId w:val="31"/>
        </w:numPr>
      </w:pPr>
      <w:r w:rsidRPr="0073428B">
        <w:t xml:space="preserve">Uploaded files are best for documents which are </w:t>
      </w:r>
      <w:proofErr w:type="gramStart"/>
      <w:r w:rsidRPr="0073428B">
        <w:t>fairly static</w:t>
      </w:r>
      <w:proofErr w:type="gramEnd"/>
      <w:r w:rsidRPr="0073428B">
        <w:t xml:space="preserve"> and don’t need frequent updates. Use SharePoint or other content management type knowledge sources for files that are changing </w:t>
      </w:r>
      <w:proofErr w:type="gramStart"/>
      <w:r w:rsidRPr="0073428B">
        <w:t>regularly, or</w:t>
      </w:r>
      <w:proofErr w:type="gramEnd"/>
      <w:r w:rsidRPr="0073428B">
        <w:t xml:space="preserve"> may be co-authored or edited often.</w:t>
      </w:r>
    </w:p>
    <w:p w14:paraId="285AA867" w14:textId="77777777" w:rsidR="00D34E83" w:rsidRPr="0073428B" w:rsidRDefault="00D34E83" w:rsidP="00D34E83">
      <w:pPr>
        <w:pStyle w:val="ListParagraph"/>
        <w:numPr>
          <w:ilvl w:val="0"/>
          <w:numId w:val="31"/>
        </w:numPr>
      </w:pPr>
      <w:proofErr w:type="gramStart"/>
      <w:r w:rsidRPr="0073428B">
        <w:t>Uploaded</w:t>
      </w:r>
      <w:proofErr w:type="gramEnd"/>
      <w:r w:rsidRPr="0073428B">
        <w:t xml:space="preserve"> files are limited to 512MB in size.</w:t>
      </w:r>
    </w:p>
    <w:p w14:paraId="38FB5288" w14:textId="77777777" w:rsidR="00D34E83" w:rsidRPr="0073428B" w:rsidRDefault="00D34E83" w:rsidP="00D34E83">
      <w:pPr>
        <w:pStyle w:val="ListParagraph"/>
        <w:numPr>
          <w:ilvl w:val="0"/>
          <w:numId w:val="31"/>
        </w:numPr>
      </w:pPr>
      <w:r w:rsidRPr="0073428B">
        <w:t xml:space="preserve">Uploaded files </w:t>
      </w:r>
      <w:proofErr w:type="gramStart"/>
      <w:r w:rsidRPr="0073428B">
        <w:t>can not</w:t>
      </w:r>
      <w:proofErr w:type="gramEnd"/>
      <w:r w:rsidRPr="0073428B">
        <w:t xml:space="preserve"> contain sensitivity </w:t>
      </w:r>
      <w:proofErr w:type="gramStart"/>
      <w:r w:rsidRPr="0073428B">
        <w:t>labels, and</w:t>
      </w:r>
      <w:proofErr w:type="gramEnd"/>
      <w:r w:rsidRPr="0073428B">
        <w:t xml:space="preserve"> are considered acceptably visible by all users/stakeholders of the agent.</w:t>
      </w:r>
    </w:p>
    <w:p w14:paraId="7AF5B6C9" w14:textId="77777777" w:rsidR="00422A2B" w:rsidRDefault="00422A2B" w:rsidP="00422A2B"/>
    <w:p w14:paraId="64DE3F80" w14:textId="77777777" w:rsidR="00422A2B" w:rsidRPr="0073428B" w:rsidRDefault="00422A2B" w:rsidP="00422A2B"/>
    <w:p w14:paraId="1C9A0074" w14:textId="77777777" w:rsidR="00D34E83" w:rsidRPr="0073428B" w:rsidRDefault="00D34E83" w:rsidP="00D34E83">
      <w:r w:rsidRPr="0073428B">
        <w:rPr>
          <w:b/>
          <w:bCs/>
        </w:rPr>
        <w:lastRenderedPageBreak/>
        <w:t>Challenge: apply this to your own use case</w:t>
      </w:r>
    </w:p>
    <w:p w14:paraId="5B101BD6" w14:textId="77777777" w:rsidR="00D34E83" w:rsidRPr="0073428B" w:rsidRDefault="00D34E83" w:rsidP="00D34E83">
      <w:pPr>
        <w:pStyle w:val="ListParagraph"/>
        <w:numPr>
          <w:ilvl w:val="0"/>
          <w:numId w:val="32"/>
        </w:numPr>
      </w:pPr>
      <w:r w:rsidRPr="0073428B">
        <w:t xml:space="preserve">What types of knowledge sources are most relevant to your company? Are you planning to connect with SharePoint sites, Dataverse Tables, and/or Public Websites? </w:t>
      </w:r>
    </w:p>
    <w:p w14:paraId="1408B557" w14:textId="77777777" w:rsidR="00D34E83" w:rsidRPr="0073428B" w:rsidRDefault="00D34E83" w:rsidP="00D34E83">
      <w:pPr>
        <w:pStyle w:val="ListParagraph"/>
        <w:numPr>
          <w:ilvl w:val="0"/>
          <w:numId w:val="32"/>
        </w:numPr>
      </w:pPr>
      <w:r w:rsidRPr="0073428B">
        <w:t>Featured knowledge sources such as SharePoint, Dataverse, and Public Websites are only a small subset of the knowledge sources available today. These also include popular services such as ServiceNow and Salesforce. Explore the library of knowledge sources and try them out where they support your business scenarios most.</w:t>
      </w:r>
      <w:r w:rsidRPr="0073428B">
        <w:br/>
      </w:r>
    </w:p>
    <w:p w14:paraId="2D2180DB" w14:textId="77777777" w:rsidR="00D34E83" w:rsidRPr="0073428B" w:rsidRDefault="00D34E83" w:rsidP="00D34E83">
      <w:r w:rsidRPr="0073428B">
        <w:rPr>
          <w:highlight w:val="yellow"/>
        </w:rPr>
        <w:t>Take it further: Design an agent to solve a problem in our company?</w:t>
      </w:r>
      <w:r w:rsidRPr="0073428B">
        <w:t xml:space="preserve"> What would it do, why is it autonomous, and what knowledge sources would it use?</w:t>
      </w:r>
    </w:p>
    <w:tbl>
      <w:tblPr>
        <w:tblStyle w:val="TableGrid"/>
        <w:tblW w:w="0" w:type="auto"/>
        <w:tblLook w:val="04A0" w:firstRow="1" w:lastRow="0" w:firstColumn="1" w:lastColumn="0" w:noHBand="0" w:noVBand="1"/>
      </w:tblPr>
      <w:tblGrid>
        <w:gridCol w:w="9880"/>
      </w:tblGrid>
      <w:tr w:rsidR="00D34E83" w:rsidRPr="0073428B" w14:paraId="6A0E5A50" w14:textId="77777777" w:rsidTr="00877851">
        <w:tc>
          <w:tcPr>
            <w:tcW w:w="9880" w:type="dxa"/>
          </w:tcPr>
          <w:p w14:paraId="79591883" w14:textId="77777777" w:rsidR="00D34E83" w:rsidRPr="0073428B" w:rsidRDefault="00D34E83" w:rsidP="00877851"/>
        </w:tc>
      </w:tr>
      <w:tr w:rsidR="00D34E83" w:rsidRPr="0073428B" w14:paraId="2CCB913D" w14:textId="77777777" w:rsidTr="00877851">
        <w:tc>
          <w:tcPr>
            <w:tcW w:w="9880" w:type="dxa"/>
          </w:tcPr>
          <w:p w14:paraId="43ABB1AA" w14:textId="77777777" w:rsidR="00D34E83" w:rsidRPr="0073428B" w:rsidRDefault="00D34E83" w:rsidP="00877851"/>
        </w:tc>
      </w:tr>
      <w:tr w:rsidR="00D34E83" w:rsidRPr="0073428B" w14:paraId="580ACE6A" w14:textId="77777777" w:rsidTr="00877851">
        <w:tc>
          <w:tcPr>
            <w:tcW w:w="9880" w:type="dxa"/>
          </w:tcPr>
          <w:p w14:paraId="188F99C5" w14:textId="77777777" w:rsidR="00D34E83" w:rsidRPr="0073428B" w:rsidRDefault="00D34E83" w:rsidP="00877851"/>
        </w:tc>
      </w:tr>
      <w:tr w:rsidR="00D34E83" w:rsidRPr="0073428B" w14:paraId="090383F8" w14:textId="77777777" w:rsidTr="00877851">
        <w:tc>
          <w:tcPr>
            <w:tcW w:w="9880" w:type="dxa"/>
          </w:tcPr>
          <w:p w14:paraId="319DAD06" w14:textId="77777777" w:rsidR="00D34E83" w:rsidRPr="0073428B" w:rsidRDefault="00D34E83" w:rsidP="00877851"/>
        </w:tc>
      </w:tr>
      <w:tr w:rsidR="00D34E83" w:rsidRPr="0073428B" w14:paraId="4A112786" w14:textId="77777777" w:rsidTr="00877851">
        <w:tc>
          <w:tcPr>
            <w:tcW w:w="9880" w:type="dxa"/>
          </w:tcPr>
          <w:p w14:paraId="66EA6AD4" w14:textId="77777777" w:rsidR="00D34E83" w:rsidRPr="0073428B" w:rsidRDefault="00D34E83" w:rsidP="00877851"/>
        </w:tc>
      </w:tr>
    </w:tbl>
    <w:p w14:paraId="0F2617B9" w14:textId="77777777" w:rsidR="00D34E83" w:rsidRPr="0073428B" w:rsidRDefault="00D34E83" w:rsidP="00D34E83">
      <w:pPr>
        <w:rPr>
          <w:rFonts w:asciiTheme="majorHAnsi" w:eastAsiaTheme="majorEastAsia" w:hAnsiTheme="majorHAnsi" w:cstheme="majorBidi"/>
          <w:b/>
          <w:color w:val="262626" w:themeColor="text1" w:themeTint="D9"/>
          <w:lang w:eastAsia="ja-JP"/>
        </w:rPr>
      </w:pPr>
      <w:r w:rsidRPr="0073428B">
        <w:br w:type="page"/>
      </w:r>
    </w:p>
    <w:p w14:paraId="4368D818" w14:textId="77777777" w:rsidR="00D34E83" w:rsidRPr="0073428B" w:rsidRDefault="00D34E83" w:rsidP="00D34E83">
      <w:pPr>
        <w:pStyle w:val="Heading1"/>
      </w:pPr>
      <w:r w:rsidRPr="0073428B">
        <w:lastRenderedPageBreak/>
        <w:t xml:space="preserve">Use </w:t>
      </w:r>
      <w:bookmarkStart w:id="20" w:name="Case5"/>
      <w:r w:rsidRPr="0073428B">
        <w:t>Case #5</w:t>
      </w:r>
      <w:bookmarkEnd w:id="20"/>
      <w:r w:rsidRPr="0073428B">
        <w:t>: Empower your agent with Actions</w:t>
      </w:r>
    </w:p>
    <w:p w14:paraId="2836D9ED" w14:textId="77777777" w:rsidR="00D34E83" w:rsidRPr="0073428B" w:rsidRDefault="00D34E83" w:rsidP="00D34E83">
      <w:r w:rsidRPr="00C3565C">
        <w:rPr>
          <w:i/>
          <w:color w:val="747474" w:themeColor="background2" w:themeShade="80"/>
        </w:rPr>
        <w:t>Autonomous agents leverage actions to get stuff done! – Actions are the wind beneath your agent’s wings.</w:t>
      </w:r>
    </w:p>
    <w:tbl>
      <w:tblPr>
        <w:tblStyle w:val="TableauPlandecours-Sansbordures"/>
        <w:tblW w:w="9985" w:type="dxa"/>
        <w:tblLook w:val="04A0" w:firstRow="1" w:lastRow="0" w:firstColumn="1" w:lastColumn="0" w:noHBand="0" w:noVBand="1"/>
        <w:tblDescription w:val="Le tableau d’informations sur l'enseignant contient le nom de l’enseignant, son adresse e-mail, l’emplacement du bureau et les horaires"/>
      </w:tblPr>
      <w:tblGrid>
        <w:gridCol w:w="2070"/>
        <w:gridCol w:w="5220"/>
        <w:gridCol w:w="2695"/>
      </w:tblGrid>
      <w:tr w:rsidR="00D34E83" w:rsidRPr="0073428B" w14:paraId="4F6E9287" w14:textId="77777777" w:rsidTr="00877851">
        <w:trPr>
          <w:cnfStyle w:val="100000000000" w:firstRow="1" w:lastRow="0" w:firstColumn="0" w:lastColumn="0" w:oddVBand="0" w:evenVBand="0" w:oddHBand="0" w:evenHBand="0" w:firstRowFirstColumn="0" w:firstRowLastColumn="0" w:lastRowFirstColumn="0" w:lastRowLastColumn="0"/>
        </w:trPr>
        <w:tc>
          <w:tcPr>
            <w:tcW w:w="2070" w:type="dxa"/>
          </w:tcPr>
          <w:p w14:paraId="5B531E54" w14:textId="77777777" w:rsidR="00D34E83" w:rsidRPr="0073428B" w:rsidRDefault="00D34E83" w:rsidP="00877851">
            <w:pPr>
              <w:rPr>
                <w:sz w:val="20"/>
                <w:szCs w:val="20"/>
                <w:lang w:val="en-US"/>
              </w:rPr>
            </w:pPr>
            <w:r w:rsidRPr="0073428B">
              <w:rPr>
                <w:sz w:val="20"/>
                <w:szCs w:val="20"/>
                <w:lang w:val="en-US"/>
              </w:rPr>
              <w:t>Use case</w:t>
            </w:r>
          </w:p>
        </w:tc>
        <w:tc>
          <w:tcPr>
            <w:tcW w:w="5220" w:type="dxa"/>
          </w:tcPr>
          <w:p w14:paraId="1EBF766D" w14:textId="77777777" w:rsidR="00D34E83" w:rsidRPr="0073428B" w:rsidRDefault="00D34E83" w:rsidP="00877851">
            <w:pPr>
              <w:rPr>
                <w:sz w:val="20"/>
                <w:szCs w:val="20"/>
                <w:lang w:val="en-US"/>
              </w:rPr>
            </w:pPr>
            <w:r w:rsidRPr="0073428B">
              <w:rPr>
                <w:sz w:val="20"/>
                <w:szCs w:val="20"/>
                <w:lang w:val="en-US"/>
              </w:rPr>
              <w:t>Value added</w:t>
            </w:r>
          </w:p>
        </w:tc>
        <w:tc>
          <w:tcPr>
            <w:tcW w:w="2695" w:type="dxa"/>
          </w:tcPr>
          <w:p w14:paraId="322EFB61" w14:textId="77777777" w:rsidR="00D34E83" w:rsidRPr="0073428B" w:rsidRDefault="00D34E83" w:rsidP="00877851">
            <w:pPr>
              <w:rPr>
                <w:sz w:val="20"/>
                <w:szCs w:val="20"/>
                <w:lang w:val="en-US"/>
              </w:rPr>
            </w:pPr>
            <w:r w:rsidRPr="0073428B">
              <w:rPr>
                <w:sz w:val="20"/>
                <w:szCs w:val="20"/>
                <w:lang w:val="en-US"/>
              </w:rPr>
              <w:t>Estimated effort</w:t>
            </w:r>
          </w:p>
        </w:tc>
      </w:tr>
      <w:tr w:rsidR="00D34E83" w:rsidRPr="0073428B" w14:paraId="4AA4A93D" w14:textId="77777777" w:rsidTr="00877851">
        <w:tc>
          <w:tcPr>
            <w:tcW w:w="2070" w:type="dxa"/>
          </w:tcPr>
          <w:p w14:paraId="5FF81A29" w14:textId="77777777" w:rsidR="00D34E83" w:rsidRPr="0073428B" w:rsidRDefault="00D34E83" w:rsidP="00877851">
            <w:pPr>
              <w:pStyle w:val="NoSpacing"/>
              <w:rPr>
                <w:sz w:val="20"/>
                <w:szCs w:val="20"/>
                <w:lang w:val="en-US"/>
              </w:rPr>
            </w:pPr>
            <w:r w:rsidRPr="0073428B">
              <w:rPr>
                <w:lang w:val="en-US"/>
              </w:rPr>
              <w:t xml:space="preserve">Enable agents </w:t>
            </w:r>
            <w:r w:rsidRPr="0073428B">
              <w:rPr>
                <w:lang w:val="en-US"/>
              </w:rPr>
              <w:br/>
              <w:t>with Actions</w:t>
            </w:r>
            <w:r w:rsidRPr="0073428B">
              <w:rPr>
                <w:lang w:val="en-US"/>
              </w:rPr>
              <w:tab/>
            </w:r>
          </w:p>
        </w:tc>
        <w:tc>
          <w:tcPr>
            <w:tcW w:w="5220" w:type="dxa"/>
          </w:tcPr>
          <w:p w14:paraId="4C107DEC" w14:textId="77777777" w:rsidR="00D34E83" w:rsidRPr="0073428B" w:rsidRDefault="00D34E83" w:rsidP="00877851">
            <w:pPr>
              <w:pStyle w:val="NoSpacing"/>
              <w:ind w:right="183"/>
              <w:rPr>
                <w:sz w:val="20"/>
                <w:szCs w:val="20"/>
                <w:lang w:val="en-US"/>
              </w:rPr>
            </w:pPr>
            <w:r w:rsidRPr="0073428B">
              <w:rPr>
                <w:sz w:val="20"/>
                <w:szCs w:val="20"/>
                <w:lang w:val="en-US"/>
              </w:rPr>
              <w:t>Autonomous Agents excel at getting stuff done! They leverage actions to perform transactions behind the scenes. Selecting and configuring actions is therefore a top priority for a successful agent.</w:t>
            </w:r>
          </w:p>
        </w:tc>
        <w:tc>
          <w:tcPr>
            <w:tcW w:w="2695" w:type="dxa"/>
          </w:tcPr>
          <w:p w14:paraId="2FBB9735" w14:textId="4AEF2774" w:rsidR="00D34E83" w:rsidRPr="0073428B" w:rsidRDefault="00322753" w:rsidP="00877851">
            <w:pPr>
              <w:pStyle w:val="NoSpacing"/>
              <w:rPr>
                <w:sz w:val="20"/>
                <w:szCs w:val="20"/>
                <w:lang w:val="en-US"/>
              </w:rPr>
            </w:pPr>
            <w:r>
              <w:rPr>
                <w:sz w:val="20"/>
                <w:szCs w:val="20"/>
                <w:lang w:val="en-US"/>
              </w:rPr>
              <w:t>3</w:t>
            </w:r>
            <w:r w:rsidR="006039EB" w:rsidRPr="0073428B">
              <w:rPr>
                <w:sz w:val="20"/>
                <w:szCs w:val="20"/>
                <w:lang w:val="en-US"/>
              </w:rPr>
              <w:t>0</w:t>
            </w:r>
            <w:r w:rsidR="00D34E83" w:rsidRPr="0073428B">
              <w:rPr>
                <w:sz w:val="20"/>
                <w:szCs w:val="20"/>
                <w:lang w:val="en-US"/>
              </w:rPr>
              <w:t xml:space="preserve"> minutes</w:t>
            </w:r>
          </w:p>
        </w:tc>
      </w:tr>
    </w:tbl>
    <w:p w14:paraId="29FD72F6" w14:textId="77777777" w:rsidR="00D34E83" w:rsidRPr="0073428B" w:rsidRDefault="00D34E83" w:rsidP="00D34E83"/>
    <w:p w14:paraId="7B300D1F" w14:textId="77777777" w:rsidR="00D34E83" w:rsidRPr="0073428B" w:rsidRDefault="00D34E83" w:rsidP="00422A2B">
      <w:pPr>
        <w:pStyle w:val="Heading2"/>
      </w:pPr>
      <w:r w:rsidRPr="0073428B">
        <w:t xml:space="preserve">Summary of tasks </w:t>
      </w:r>
    </w:p>
    <w:p w14:paraId="7D746295" w14:textId="77777777" w:rsidR="00D34E83" w:rsidRPr="0073428B" w:rsidRDefault="00D34E83" w:rsidP="00D34E83">
      <w:r w:rsidRPr="0073428B">
        <w:t xml:space="preserve">In this scenario we will need to configure two reusable actions. These actions are </w:t>
      </w:r>
      <w:proofErr w:type="gramStart"/>
      <w:r w:rsidRPr="0073428B">
        <w:t>connections</w:t>
      </w:r>
      <w:proofErr w:type="gramEnd"/>
      <w:r w:rsidRPr="0073428B">
        <w:t xml:space="preserve"> to the systems that will be used to make equipment requests and to schedule training. </w:t>
      </w:r>
    </w:p>
    <w:p w14:paraId="74F6E5F0" w14:textId="616C5A8A" w:rsidR="00D34E83" w:rsidRPr="0073428B" w:rsidRDefault="00D34E83" w:rsidP="00D34E83">
      <w:r w:rsidRPr="0073428B">
        <w:rPr>
          <w:b/>
          <w:bCs/>
        </w:rPr>
        <w:t>Scenario</w:t>
      </w:r>
      <w:r w:rsidRPr="0073428B">
        <w:t xml:space="preserve">: When a new employee is added, the agent will </w:t>
      </w:r>
      <w:proofErr w:type="gramStart"/>
      <w:r w:rsidRPr="0073428B">
        <w:t>determine</w:t>
      </w:r>
      <w:proofErr w:type="gramEnd"/>
      <w:r w:rsidRPr="0073428B">
        <w:t xml:space="preserve"> and </w:t>
      </w:r>
      <w:r w:rsidR="00CB7C46" w:rsidRPr="0073428B">
        <w:t xml:space="preserve">a. </w:t>
      </w:r>
      <w:r w:rsidRPr="0073428B">
        <w:t xml:space="preserve">request the best equipment for the person and </w:t>
      </w:r>
      <w:r w:rsidR="00CB7C46" w:rsidRPr="0073428B">
        <w:t xml:space="preserve">b. </w:t>
      </w:r>
      <w:r w:rsidRPr="0073428B">
        <w:t>draft a schedule of training. Note: We will use an approval process in this case, which when approved will send out the meeting invite. However, approval processes are not typically required for Autonomous Agents unless you determine that there needs to be a human-in-the-loop.</w:t>
      </w:r>
    </w:p>
    <w:p w14:paraId="3EE0131C" w14:textId="77777777" w:rsidR="00D34E83" w:rsidRPr="0073428B" w:rsidRDefault="00D34E83" w:rsidP="00D34E83">
      <w:pPr>
        <w:pStyle w:val="Heading2"/>
      </w:pPr>
      <w:r w:rsidRPr="0073428B">
        <w:t>Configuring Actions</w:t>
      </w:r>
    </w:p>
    <w:p w14:paraId="3549FACE" w14:textId="77777777" w:rsidR="00D34E83" w:rsidRPr="0073428B" w:rsidRDefault="00D34E83" w:rsidP="00D34E83">
      <w:r w:rsidRPr="0073428B">
        <w:t>Next, we will leverage two actions:</w:t>
      </w:r>
    </w:p>
    <w:p w14:paraId="72277E4F" w14:textId="77777777" w:rsidR="00D34E83" w:rsidRPr="0073428B" w:rsidRDefault="00D34E83" w:rsidP="00D34E83">
      <w:pPr>
        <w:pStyle w:val="ListParagraph"/>
        <w:numPr>
          <w:ilvl w:val="0"/>
          <w:numId w:val="35"/>
        </w:numPr>
      </w:pPr>
      <w:r w:rsidRPr="0073428B">
        <w:t>Create a hardware request item – This action will be used by the agent to request new devices for employees so that the equipment can be imaged and delivered to them on site.</w:t>
      </w:r>
    </w:p>
    <w:p w14:paraId="702595DB" w14:textId="77777777" w:rsidR="00D34E83" w:rsidRPr="0073428B" w:rsidRDefault="00D34E83" w:rsidP="00D34E83">
      <w:pPr>
        <w:pStyle w:val="ListParagraph"/>
        <w:numPr>
          <w:ilvl w:val="0"/>
          <w:numId w:val="35"/>
        </w:numPr>
      </w:pPr>
      <w:r w:rsidRPr="0073428B">
        <w:t xml:space="preserve">Schedule training meetings – (includes approval process) This action will be used by the agent to draft a schedule of Teams meetings needed for required trainings based on departmental requirements and availability. </w:t>
      </w:r>
      <w:r w:rsidRPr="0073428B">
        <w:br/>
        <w:t xml:space="preserve"> </w:t>
      </w:r>
    </w:p>
    <w:p w14:paraId="33EF950F" w14:textId="4B9987BD" w:rsidR="0041710A" w:rsidRPr="0073428B" w:rsidRDefault="0041710A" w:rsidP="0041710A">
      <w:r w:rsidRPr="0073428B">
        <w:t>We will start with the action that will enable the agent to request equipment. In this case it will create a new request item in a SharePoint List</w:t>
      </w:r>
      <w:r w:rsidR="00AE75E9" w:rsidRPr="0073428B">
        <w:t xml:space="preserve"> called Hardware Requests.</w:t>
      </w:r>
      <w:r w:rsidR="00E82B8B" w:rsidRPr="0073428B">
        <w:t xml:space="preserve"> It contains </w:t>
      </w:r>
      <w:r w:rsidR="00EA23F2" w:rsidRPr="0073428B">
        <w:t>six (6)</w:t>
      </w:r>
      <w:r w:rsidR="00E82B8B" w:rsidRPr="0073428B">
        <w:t xml:space="preserve"> critical fields: </w:t>
      </w:r>
      <w:r w:rsidR="00EA23F2" w:rsidRPr="0073428B">
        <w:t>Manufacturer (renamed Title), Model, Cost, Asset Tag, Recipient (as single line of text), and Description.</w:t>
      </w:r>
      <w:r w:rsidR="00AE75E9" w:rsidRPr="0073428B">
        <w:br/>
      </w:r>
      <w:r w:rsidR="00AE75E9" w:rsidRPr="0073428B">
        <w:br/>
      </w:r>
      <w:r w:rsidR="00E82B8B" w:rsidRPr="0073428B">
        <w:rPr>
          <w:noProof/>
        </w:rPr>
        <w:drawing>
          <wp:inline distT="0" distB="0" distL="0" distR="0" wp14:anchorId="60B78743" wp14:editId="22E124DF">
            <wp:extent cx="6280150" cy="728345"/>
            <wp:effectExtent l="19050" t="19050" r="25400" b="14605"/>
            <wp:docPr id="2102567595" name="Picture 1" descr="A screenshot of the Hardware Requests list as seen on SharePoint. All fields are text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567595" name="Picture 1" descr="A screenshot of the Hardware Requests list as seen on SharePoint. All fields are text types."/>
                    <pic:cNvPicPr/>
                  </pic:nvPicPr>
                  <pic:blipFill>
                    <a:blip r:embed="rId43"/>
                    <a:stretch>
                      <a:fillRect/>
                    </a:stretch>
                  </pic:blipFill>
                  <pic:spPr>
                    <a:xfrm>
                      <a:off x="0" y="0"/>
                      <a:ext cx="6280150" cy="728345"/>
                    </a:xfrm>
                    <a:prstGeom prst="rect">
                      <a:avLst/>
                    </a:prstGeom>
                    <a:ln>
                      <a:solidFill>
                        <a:schemeClr val="accent1"/>
                      </a:solidFill>
                    </a:ln>
                  </pic:spPr>
                </pic:pic>
              </a:graphicData>
            </a:graphic>
          </wp:inline>
        </w:drawing>
      </w:r>
      <w:r w:rsidR="00AE75E9" w:rsidRPr="0073428B">
        <w:br/>
      </w:r>
    </w:p>
    <w:p w14:paraId="3ECD31F3" w14:textId="148B47CA" w:rsidR="00BD2193" w:rsidRPr="0073428B" w:rsidRDefault="00895A6E" w:rsidP="00D34E83">
      <w:pPr>
        <w:pStyle w:val="Steps"/>
        <w:numPr>
          <w:ilvl w:val="0"/>
          <w:numId w:val="29"/>
        </w:numPr>
        <w:ind w:left="900" w:hanging="900"/>
        <w:rPr>
          <w:rFonts w:eastAsia="Times New Roman"/>
        </w:rPr>
      </w:pPr>
      <w:commentRangeStart w:id="21"/>
      <w:r w:rsidRPr="0073428B">
        <w:t xml:space="preserve">Select </w:t>
      </w:r>
      <w:r w:rsidR="00D34E83" w:rsidRPr="0073428B">
        <w:t xml:space="preserve">the </w:t>
      </w:r>
      <w:r w:rsidR="00D34E83" w:rsidRPr="0073428B">
        <w:rPr>
          <w:b/>
          <w:bCs/>
        </w:rPr>
        <w:t>Actions</w:t>
      </w:r>
      <w:r w:rsidR="00D34E83" w:rsidRPr="0073428B">
        <w:t xml:space="preserve"> tab, then </w:t>
      </w:r>
      <w:r w:rsidR="00D34E83" w:rsidRPr="0073428B">
        <w:rPr>
          <w:b/>
          <w:bCs/>
        </w:rPr>
        <w:t>Add an Action</w:t>
      </w:r>
      <w:r w:rsidR="00D34E83" w:rsidRPr="0073428B">
        <w:t xml:space="preserve"> to begin setting up a request for devices. Search for </w:t>
      </w:r>
      <w:r w:rsidR="00D34E83" w:rsidRPr="0073428B">
        <w:rPr>
          <w:b/>
          <w:bCs/>
        </w:rPr>
        <w:t>Create Item</w:t>
      </w:r>
      <w:r w:rsidR="00D34E83" w:rsidRPr="0073428B">
        <w:t xml:space="preserve"> (SharePoint connector) and select it. </w:t>
      </w:r>
      <w:r w:rsidR="00C060CB" w:rsidRPr="0073428B">
        <w:t xml:space="preserve">This will </w:t>
      </w:r>
      <w:proofErr w:type="gramStart"/>
      <w:r w:rsidR="00C060CB" w:rsidRPr="0073428B">
        <w:t>redirect</w:t>
      </w:r>
      <w:proofErr w:type="gramEnd"/>
      <w:r w:rsidR="00C060CB" w:rsidRPr="0073428B">
        <w:t xml:space="preserve"> to a dialog where you can create or confirm your connection.</w:t>
      </w:r>
      <w:r w:rsidR="00C52FD6" w:rsidRPr="0073428B">
        <w:t xml:space="preserve"> Once the connection has a green checkmark, click </w:t>
      </w:r>
      <w:r w:rsidR="00C52FD6" w:rsidRPr="0073428B">
        <w:rPr>
          <w:b/>
          <w:bCs/>
        </w:rPr>
        <w:t>Next</w:t>
      </w:r>
      <w:r w:rsidR="00C52FD6" w:rsidRPr="0073428B">
        <w:t>.</w:t>
      </w:r>
      <w:r w:rsidR="00C060CB" w:rsidRPr="0073428B">
        <w:br/>
      </w:r>
      <w:r w:rsidR="00510AEC" w:rsidRPr="0073428B">
        <w:lastRenderedPageBreak/>
        <w:br/>
      </w:r>
      <w:r w:rsidR="00510AEC" w:rsidRPr="0073428B">
        <w:rPr>
          <w:noProof/>
        </w:rPr>
        <w:drawing>
          <wp:inline distT="0" distB="0" distL="0" distR="0" wp14:anchorId="6BB5313B" wp14:editId="3BEE8D99">
            <wp:extent cx="4572000" cy="2410355"/>
            <wp:effectExtent l="19050" t="19050" r="19050" b="28575"/>
            <wp:docPr id="1769341778" name="Picture 1" descr="Screenshot of search for SharePoint create item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41778" name="Picture 1" descr="Screenshot of search for SharePoint create item connector."/>
                    <pic:cNvPicPr/>
                  </pic:nvPicPr>
                  <pic:blipFill>
                    <a:blip r:embed="rId44"/>
                    <a:stretch>
                      <a:fillRect/>
                    </a:stretch>
                  </pic:blipFill>
                  <pic:spPr>
                    <a:xfrm>
                      <a:off x="0" y="0"/>
                      <a:ext cx="4572000" cy="2410355"/>
                    </a:xfrm>
                    <a:prstGeom prst="rect">
                      <a:avLst/>
                    </a:prstGeom>
                    <a:ln>
                      <a:solidFill>
                        <a:schemeClr val="accent1"/>
                      </a:solidFill>
                    </a:ln>
                  </pic:spPr>
                </pic:pic>
              </a:graphicData>
            </a:graphic>
          </wp:inline>
        </w:drawing>
      </w:r>
      <w:commentRangeEnd w:id="21"/>
      <w:r w:rsidR="00DF5BB7">
        <w:rPr>
          <w:rStyle w:val="CommentReference"/>
          <w:color w:val="404040" w:themeColor="text1" w:themeTint="BF"/>
          <w:lang w:val="fr-FR" w:eastAsia="ja-JP"/>
        </w:rPr>
        <w:commentReference w:id="21"/>
      </w:r>
    </w:p>
    <w:p w14:paraId="6CF2E7D2" w14:textId="1C41D872" w:rsidR="00D34E83" w:rsidRPr="0073428B" w:rsidRDefault="00BD2193" w:rsidP="00BD2193">
      <w:pPr>
        <w:rPr>
          <w:rFonts w:eastAsia="Times New Roman"/>
        </w:rPr>
      </w:pPr>
      <w:r w:rsidRPr="0073428B">
        <w:rPr>
          <w:noProof/>
        </w:rPr>
        <w:drawing>
          <wp:inline distT="0" distB="0" distL="0" distR="0" wp14:anchorId="6D1CBA58" wp14:editId="3433EC79">
            <wp:extent cx="6280150" cy="1259840"/>
            <wp:effectExtent l="19050" t="19050" r="25400" b="16510"/>
            <wp:docPr id="1669920111" name="Picture 1" descr="Screenshot of the connection valid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20111" name="Picture 1" descr="Screenshot of the connection validation dialog."/>
                    <pic:cNvPicPr/>
                  </pic:nvPicPr>
                  <pic:blipFill>
                    <a:blip r:embed="rId45"/>
                    <a:stretch>
                      <a:fillRect/>
                    </a:stretch>
                  </pic:blipFill>
                  <pic:spPr>
                    <a:xfrm>
                      <a:off x="0" y="0"/>
                      <a:ext cx="6280150" cy="1259840"/>
                    </a:xfrm>
                    <a:prstGeom prst="rect">
                      <a:avLst/>
                    </a:prstGeom>
                    <a:ln>
                      <a:solidFill>
                        <a:schemeClr val="accent1"/>
                      </a:solidFill>
                    </a:ln>
                  </pic:spPr>
                </pic:pic>
              </a:graphicData>
            </a:graphic>
          </wp:inline>
        </w:drawing>
      </w:r>
    </w:p>
    <w:p w14:paraId="3DB44778" w14:textId="77777777" w:rsidR="00D34E83" w:rsidRPr="0073428B" w:rsidRDefault="00D34E83" w:rsidP="00D34E83">
      <w:pPr>
        <w:pStyle w:val="Steps"/>
        <w:numPr>
          <w:ilvl w:val="0"/>
          <w:numId w:val="0"/>
        </w:numPr>
        <w:ind w:left="360" w:hanging="360"/>
        <w:rPr>
          <w:rFonts w:eastAsia="Times New Roman"/>
        </w:rPr>
      </w:pPr>
    </w:p>
    <w:p w14:paraId="48269AE3" w14:textId="1F808FAC" w:rsidR="00D34E83" w:rsidRPr="0073428B" w:rsidRDefault="003112B0" w:rsidP="00D34E83">
      <w:pPr>
        <w:pStyle w:val="Steps"/>
        <w:numPr>
          <w:ilvl w:val="0"/>
          <w:numId w:val="29"/>
        </w:numPr>
        <w:ind w:left="900" w:hanging="900"/>
        <w:rPr>
          <w:rFonts w:eastAsia="Times New Roman"/>
        </w:rPr>
      </w:pPr>
      <w:r w:rsidRPr="0073428B">
        <w:t>Let’s update the details about this action to make it more understandable for our Autonomous Agent</w:t>
      </w:r>
      <w:r w:rsidR="009127FB" w:rsidRPr="0073428B">
        <w:t xml:space="preserve"> to</w:t>
      </w:r>
      <w:r w:rsidR="00640AD0" w:rsidRPr="0073428B">
        <w:t xml:space="preserve"> easily</w:t>
      </w:r>
      <w:r w:rsidR="009127FB" w:rsidRPr="0073428B">
        <w:t xml:space="preserve"> understand when to use this action. Let’s name this </w:t>
      </w:r>
      <w:r w:rsidR="009127FB" w:rsidRPr="0073428B">
        <w:rPr>
          <w:b/>
          <w:bCs/>
        </w:rPr>
        <w:t>Create Hardware Request</w:t>
      </w:r>
      <w:r w:rsidR="009127FB" w:rsidRPr="0073428B">
        <w:t xml:space="preserve">. We will also update the description to be </w:t>
      </w:r>
      <w:r w:rsidR="006C123A" w:rsidRPr="0073428B">
        <w:rPr>
          <w:b/>
          <w:bCs/>
        </w:rPr>
        <w:t>Create a new Hardware Request item in the SharePoint Hardware Request list</w:t>
      </w:r>
      <w:r w:rsidR="007211A0" w:rsidRPr="0073428B">
        <w:t xml:space="preserve">, then set the End user authentication to </w:t>
      </w:r>
      <w:r w:rsidR="007211A0" w:rsidRPr="0073428B">
        <w:rPr>
          <w:b/>
          <w:bCs/>
        </w:rPr>
        <w:t>Copilot author authentication</w:t>
      </w:r>
      <w:r w:rsidR="007211A0" w:rsidRPr="0073428B">
        <w:t xml:space="preserve">. </w:t>
      </w:r>
      <w:r w:rsidR="00942BE8" w:rsidRPr="0073428B">
        <w:t>Advantage for our scenario: B</w:t>
      </w:r>
      <w:r w:rsidR="00640AD0" w:rsidRPr="0073428B">
        <w:t xml:space="preserve">y setting this to </w:t>
      </w:r>
      <w:r w:rsidR="00942BE8" w:rsidRPr="0073428B">
        <w:t xml:space="preserve">be the Copilot author’s authentication, end users will not </w:t>
      </w:r>
      <w:r w:rsidR="000B1A18" w:rsidRPr="0073428B">
        <w:t>need</w:t>
      </w:r>
      <w:r w:rsidR="00942BE8" w:rsidRPr="0073428B">
        <w:t xml:space="preserve"> </w:t>
      </w:r>
      <w:r w:rsidR="000B1A18" w:rsidRPr="0073428B">
        <w:t>‘</w:t>
      </w:r>
      <w:r w:rsidR="00942BE8" w:rsidRPr="0073428B">
        <w:t>create item permissions</w:t>
      </w:r>
      <w:r w:rsidR="000B1A18" w:rsidRPr="0073428B">
        <w:t>’</w:t>
      </w:r>
      <w:r w:rsidR="00942BE8" w:rsidRPr="0073428B">
        <w:t xml:space="preserve"> on </w:t>
      </w:r>
      <w:r w:rsidR="000B1A18" w:rsidRPr="0073428B">
        <w:t>the list</w:t>
      </w:r>
      <w:r w:rsidR="00942BE8" w:rsidRPr="0073428B">
        <w:t xml:space="preserve">. </w:t>
      </w:r>
      <w:r w:rsidR="00F82BF8" w:rsidRPr="0073428B">
        <w:t xml:space="preserve">Click </w:t>
      </w:r>
      <w:r w:rsidR="00F82BF8" w:rsidRPr="0073428B">
        <w:rPr>
          <w:b/>
          <w:bCs/>
        </w:rPr>
        <w:t>Add action</w:t>
      </w:r>
      <w:r w:rsidR="00F82BF8" w:rsidRPr="0073428B">
        <w:t>.</w:t>
      </w:r>
      <w:r w:rsidR="006C123A" w:rsidRPr="0073428B">
        <w:br/>
      </w:r>
      <w:r w:rsidR="006C123A" w:rsidRPr="0073428B">
        <w:lastRenderedPageBreak/>
        <w:br/>
      </w:r>
      <w:r w:rsidRPr="0073428B">
        <w:rPr>
          <w:rFonts w:eastAsia="Times New Roman"/>
          <w:noProof/>
        </w:rPr>
        <w:drawing>
          <wp:inline distT="0" distB="0" distL="0" distR="0" wp14:anchorId="5DDCF4C2" wp14:editId="6D16651A">
            <wp:extent cx="4572000" cy="3471299"/>
            <wp:effectExtent l="19050" t="19050" r="19050" b="15240"/>
            <wp:docPr id="310426406" name="Picture 1" descr="A screenshot of the first steps for the Create item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426406" name="Picture 1" descr="A screenshot of the first steps for the Create item action."/>
                    <pic:cNvPicPr/>
                  </pic:nvPicPr>
                  <pic:blipFill>
                    <a:blip r:embed="rId46"/>
                    <a:stretch>
                      <a:fillRect/>
                    </a:stretch>
                  </pic:blipFill>
                  <pic:spPr>
                    <a:xfrm>
                      <a:off x="0" y="0"/>
                      <a:ext cx="4572000" cy="3471299"/>
                    </a:xfrm>
                    <a:prstGeom prst="rect">
                      <a:avLst/>
                    </a:prstGeom>
                    <a:ln>
                      <a:solidFill>
                        <a:schemeClr val="accent1"/>
                      </a:solidFill>
                    </a:ln>
                  </pic:spPr>
                </pic:pic>
              </a:graphicData>
            </a:graphic>
          </wp:inline>
        </w:drawing>
      </w:r>
    </w:p>
    <w:p w14:paraId="0C10DD92" w14:textId="77777777" w:rsidR="00D34E83" w:rsidRPr="0073428B" w:rsidRDefault="00D34E83" w:rsidP="00D34E83">
      <w:pPr>
        <w:pStyle w:val="ListParagraph"/>
      </w:pPr>
    </w:p>
    <w:p w14:paraId="7E10DB1D" w14:textId="2EA9CF9E" w:rsidR="00D34E83" w:rsidRPr="0073428B" w:rsidRDefault="005271A2" w:rsidP="00D34E83">
      <w:pPr>
        <w:pStyle w:val="Steps"/>
        <w:numPr>
          <w:ilvl w:val="0"/>
          <w:numId w:val="29"/>
        </w:numPr>
        <w:ind w:left="900" w:hanging="900"/>
        <w:rPr>
          <w:rFonts w:eastAsia="Times New Roman"/>
        </w:rPr>
      </w:pPr>
      <w:r w:rsidRPr="0073428B">
        <w:t xml:space="preserve">After our action is created return to the </w:t>
      </w:r>
      <w:r w:rsidRPr="0073428B">
        <w:rPr>
          <w:b/>
          <w:bCs/>
        </w:rPr>
        <w:t>Actions</w:t>
      </w:r>
      <w:r w:rsidRPr="0073428B">
        <w:t xml:space="preserve"> tab to see the newly created action</w:t>
      </w:r>
      <w:r w:rsidR="00F82BF8" w:rsidRPr="0073428B">
        <w:t xml:space="preserve">. </w:t>
      </w:r>
      <w:r w:rsidR="00561875" w:rsidRPr="0073428B">
        <w:t xml:space="preserve">Note that </w:t>
      </w:r>
      <w:r w:rsidR="00300EFF" w:rsidRPr="0073428B">
        <w:t xml:space="preserve">you </w:t>
      </w:r>
      <w:proofErr w:type="gramStart"/>
      <w:r w:rsidR="00300EFF" w:rsidRPr="0073428B">
        <w:t>an</w:t>
      </w:r>
      <w:proofErr w:type="gramEnd"/>
      <w:r w:rsidR="00300EFF" w:rsidRPr="0073428B">
        <w:t xml:space="preserve"> toggle this action off if you ever need to, and </w:t>
      </w:r>
      <w:r w:rsidR="00561875" w:rsidRPr="0073428B">
        <w:t>you can use the ellipsis … to delete it</w:t>
      </w:r>
      <w:r w:rsidR="00300EFF" w:rsidRPr="0073428B">
        <w:t>. Let’s refine our action. C</w:t>
      </w:r>
      <w:r w:rsidR="00561875" w:rsidRPr="0073428B">
        <w:t xml:space="preserve">lick on the name </w:t>
      </w:r>
      <w:r w:rsidR="0022678E" w:rsidRPr="0073428B">
        <w:t xml:space="preserve">of the action </w:t>
      </w:r>
      <w:r w:rsidR="00561875" w:rsidRPr="0073428B">
        <w:t>to edit it</w:t>
      </w:r>
      <w:r w:rsidR="0022678E" w:rsidRPr="0073428B">
        <w:t xml:space="preserve">. </w:t>
      </w:r>
      <w:r w:rsidR="00285B59" w:rsidRPr="0073428B">
        <w:t xml:space="preserve">Copy the text in the </w:t>
      </w:r>
      <w:r w:rsidR="00285B59" w:rsidRPr="0073428B">
        <w:rPr>
          <w:b/>
          <w:bCs/>
        </w:rPr>
        <w:t>Display Name</w:t>
      </w:r>
      <w:r w:rsidR="00285B59" w:rsidRPr="0073428B">
        <w:t xml:space="preserve"> area and replace the </w:t>
      </w:r>
      <w:r w:rsidR="00285B59" w:rsidRPr="0073428B">
        <w:rPr>
          <w:b/>
          <w:bCs/>
        </w:rPr>
        <w:t>Action name</w:t>
      </w:r>
      <w:r w:rsidR="00285B59" w:rsidRPr="0073428B">
        <w:t xml:space="preserve"> with it. Keeping naming consistent is </w:t>
      </w:r>
      <w:proofErr w:type="gramStart"/>
      <w:r w:rsidR="00285B59" w:rsidRPr="0073428B">
        <w:t>a best</w:t>
      </w:r>
      <w:proofErr w:type="gramEnd"/>
      <w:r w:rsidR="00285B59" w:rsidRPr="0073428B">
        <w:t xml:space="preserve"> practice which will </w:t>
      </w:r>
      <w:r w:rsidR="00EC5E47" w:rsidRPr="0073428B">
        <w:t xml:space="preserve">result in </w:t>
      </w:r>
      <w:proofErr w:type="gramStart"/>
      <w:r w:rsidR="00EC5E47" w:rsidRPr="0073428B">
        <w:t>more</w:t>
      </w:r>
      <w:proofErr w:type="gramEnd"/>
      <w:r w:rsidR="00EC5E47" w:rsidRPr="0073428B">
        <w:t xml:space="preserve"> accurate selection of actions by your agent. Remember to click </w:t>
      </w:r>
      <w:r w:rsidR="00EC5E47" w:rsidRPr="0073428B">
        <w:rPr>
          <w:b/>
          <w:bCs/>
        </w:rPr>
        <w:t>Save</w:t>
      </w:r>
      <w:r w:rsidR="00EC5E47" w:rsidRPr="0073428B">
        <w:t xml:space="preserve"> when done.</w:t>
      </w:r>
      <w:r w:rsidR="008E327C" w:rsidRPr="0073428B">
        <w:br/>
      </w:r>
      <w:r w:rsidR="008E327C" w:rsidRPr="0073428B">
        <w:rPr>
          <w:rFonts w:eastAsia="Times New Roman"/>
        </w:rPr>
        <w:br/>
      </w:r>
      <w:r w:rsidR="00285B59" w:rsidRPr="0073428B">
        <w:rPr>
          <w:rFonts w:eastAsia="Times New Roman"/>
          <w:noProof/>
        </w:rPr>
        <w:drawing>
          <wp:inline distT="0" distB="0" distL="0" distR="0" wp14:anchorId="69E3D6C6" wp14:editId="45F9FAF4">
            <wp:extent cx="4296522" cy="2347807"/>
            <wp:effectExtent l="19050" t="19050" r="27940" b="14605"/>
            <wp:docPr id="1424609435" name="Picture 1" descr="Screenshot of the Create Hardware Request Details with name an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09435" name="Picture 1" descr="Screenshot of the Create Hardware Request Details with name and description."/>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96522" cy="2347807"/>
                    </a:xfrm>
                    <a:prstGeom prst="rect">
                      <a:avLst/>
                    </a:prstGeom>
                    <a:ln>
                      <a:solidFill>
                        <a:schemeClr val="accent1"/>
                      </a:solidFill>
                    </a:ln>
                  </pic:spPr>
                </pic:pic>
              </a:graphicData>
            </a:graphic>
          </wp:inline>
        </w:drawing>
      </w:r>
    </w:p>
    <w:p w14:paraId="2E404F38" w14:textId="77777777" w:rsidR="008E327C" w:rsidRPr="0073428B" w:rsidRDefault="008E327C" w:rsidP="008E327C">
      <w:pPr>
        <w:pStyle w:val="ListParagraph"/>
        <w:rPr>
          <w:rFonts w:eastAsia="Times New Roman"/>
        </w:rPr>
      </w:pPr>
    </w:p>
    <w:p w14:paraId="64744F72" w14:textId="2F3B4B64" w:rsidR="008E327C" w:rsidRPr="0073428B" w:rsidRDefault="00CC7D51" w:rsidP="00D34E83">
      <w:pPr>
        <w:pStyle w:val="Steps"/>
        <w:numPr>
          <w:ilvl w:val="0"/>
          <w:numId w:val="29"/>
        </w:numPr>
        <w:ind w:left="900" w:hanging="900"/>
        <w:rPr>
          <w:rFonts w:eastAsia="Times New Roman"/>
        </w:rPr>
      </w:pPr>
      <w:r w:rsidRPr="0073428B">
        <w:rPr>
          <w:rFonts w:eastAsia="Times New Roman"/>
        </w:rPr>
        <w:t>Next click on the Inputs tab.</w:t>
      </w:r>
      <w:r w:rsidR="00766DEA" w:rsidRPr="0073428B">
        <w:rPr>
          <w:rFonts w:eastAsia="Times New Roman"/>
        </w:rPr>
        <w:t xml:space="preserve"> Inputs are required data for the action to be completed, and the Outputs are how the agent passes data back to our agent.</w:t>
      </w:r>
      <w:r w:rsidRPr="0073428B">
        <w:rPr>
          <w:rFonts w:eastAsia="Times New Roman"/>
        </w:rPr>
        <w:t xml:space="preserve"> Inputs </w:t>
      </w:r>
      <w:r w:rsidR="00083255" w:rsidRPr="0073428B">
        <w:rPr>
          <w:rFonts w:eastAsia="Times New Roman"/>
        </w:rPr>
        <w:t xml:space="preserve">in this </w:t>
      </w:r>
      <w:proofErr w:type="gramStart"/>
      <w:r w:rsidR="00083255" w:rsidRPr="0073428B">
        <w:rPr>
          <w:rFonts w:eastAsia="Times New Roman"/>
        </w:rPr>
        <w:t>case,</w:t>
      </w:r>
      <w:proofErr w:type="gramEnd"/>
      <w:r w:rsidR="00083255" w:rsidRPr="0073428B">
        <w:rPr>
          <w:rFonts w:eastAsia="Times New Roman"/>
        </w:rPr>
        <w:t xml:space="preserve"> will be </w:t>
      </w:r>
      <w:r w:rsidRPr="0073428B">
        <w:rPr>
          <w:rFonts w:eastAsia="Times New Roman"/>
        </w:rPr>
        <w:t xml:space="preserve">a direct mapping of the columns in the SharePoint list that </w:t>
      </w:r>
      <w:r w:rsidR="00083255" w:rsidRPr="0073428B">
        <w:rPr>
          <w:rFonts w:eastAsia="Times New Roman"/>
        </w:rPr>
        <w:t>will</w:t>
      </w:r>
      <w:r w:rsidRPr="0073428B">
        <w:rPr>
          <w:rFonts w:eastAsia="Times New Roman"/>
        </w:rPr>
        <w:t xml:space="preserve"> be updated. </w:t>
      </w:r>
      <w:r w:rsidR="00083255" w:rsidRPr="0073428B">
        <w:rPr>
          <w:rFonts w:eastAsia="Times New Roman"/>
        </w:rPr>
        <w:t>(</w:t>
      </w:r>
      <w:r w:rsidR="00147E40" w:rsidRPr="0073428B">
        <w:rPr>
          <w:rFonts w:eastAsia="Times New Roman"/>
        </w:rPr>
        <w:t>By default, you will only see the required fields from the SharePoint list, but you’ll be able to add others</w:t>
      </w:r>
      <w:r w:rsidR="00083255" w:rsidRPr="0073428B">
        <w:rPr>
          <w:rFonts w:eastAsia="Times New Roman"/>
        </w:rPr>
        <w:t>.)</w:t>
      </w:r>
      <w:r w:rsidR="00083255" w:rsidRPr="0073428B">
        <w:rPr>
          <w:rFonts w:eastAsia="Times New Roman"/>
        </w:rPr>
        <w:br/>
      </w:r>
      <w:r w:rsidR="00083255" w:rsidRPr="0073428B">
        <w:rPr>
          <w:rFonts w:eastAsia="Times New Roman"/>
        </w:rPr>
        <w:br/>
      </w:r>
      <w:r w:rsidR="0007496A" w:rsidRPr="0073428B">
        <w:rPr>
          <w:rFonts w:eastAsia="Times New Roman"/>
        </w:rPr>
        <w:lastRenderedPageBreak/>
        <w:t xml:space="preserve">Let’s start by clicking in the </w:t>
      </w:r>
      <w:r w:rsidR="0007496A" w:rsidRPr="0073428B">
        <w:rPr>
          <w:rFonts w:eastAsia="Times New Roman"/>
          <w:b/>
          <w:bCs/>
        </w:rPr>
        <w:t>Value</w:t>
      </w:r>
      <w:r w:rsidR="0007496A" w:rsidRPr="0073428B">
        <w:rPr>
          <w:rFonts w:eastAsia="Times New Roman"/>
        </w:rPr>
        <w:t xml:space="preserve"> field under </w:t>
      </w:r>
      <w:r w:rsidR="0007496A" w:rsidRPr="0073428B">
        <w:rPr>
          <w:rFonts w:eastAsia="Times New Roman"/>
          <w:b/>
          <w:bCs/>
        </w:rPr>
        <w:t>Site Address</w:t>
      </w:r>
      <w:r w:rsidR="0007496A" w:rsidRPr="0073428B">
        <w:rPr>
          <w:rFonts w:eastAsia="Times New Roman"/>
        </w:rPr>
        <w:t xml:space="preserve"> (required), when you click within the input </w:t>
      </w:r>
      <w:proofErr w:type="gramStart"/>
      <w:r w:rsidR="0007496A" w:rsidRPr="0073428B">
        <w:rPr>
          <w:rFonts w:eastAsia="Times New Roman"/>
        </w:rPr>
        <w:t>area</w:t>
      </w:r>
      <w:proofErr w:type="gramEnd"/>
      <w:r w:rsidR="0007496A" w:rsidRPr="0073428B">
        <w:rPr>
          <w:rFonts w:eastAsia="Times New Roman"/>
        </w:rPr>
        <w:t xml:space="preserve"> you’ll be able to select our </w:t>
      </w:r>
      <w:r w:rsidR="0007496A" w:rsidRPr="0073428B">
        <w:rPr>
          <w:rFonts w:eastAsia="Times New Roman"/>
          <w:b/>
          <w:bCs/>
        </w:rPr>
        <w:t>Departmental Knowledge Management</w:t>
      </w:r>
      <w:r w:rsidR="0007496A" w:rsidRPr="0073428B">
        <w:rPr>
          <w:rFonts w:eastAsia="Times New Roman"/>
        </w:rPr>
        <w:t xml:space="preserve"> site from the choices.</w:t>
      </w:r>
      <w:r w:rsidR="0007496A" w:rsidRPr="0073428B">
        <w:rPr>
          <w:rFonts w:eastAsia="Times New Roman"/>
        </w:rPr>
        <w:br/>
      </w:r>
      <w:r w:rsidR="0007496A" w:rsidRPr="0073428B">
        <w:rPr>
          <w:rFonts w:eastAsia="Times New Roman"/>
        </w:rPr>
        <w:br/>
      </w:r>
      <w:r w:rsidR="00042C7D" w:rsidRPr="0073428B">
        <w:rPr>
          <w:rFonts w:eastAsia="Times New Roman"/>
          <w:noProof/>
        </w:rPr>
        <w:drawing>
          <wp:inline distT="0" distB="0" distL="0" distR="0" wp14:anchorId="2E7D616E" wp14:editId="646E1CC4">
            <wp:extent cx="5029200" cy="2859372"/>
            <wp:effectExtent l="19050" t="19050" r="19050" b="17780"/>
            <wp:docPr id="932306802" name="Picture 1" descr="A screenshot of the Inputs tab for the Create new Item in SharePoint list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306802" name="Picture 1" descr="A screenshot of the Inputs tab for the Create new Item in SharePoint list action."/>
                    <pic:cNvPicPr/>
                  </pic:nvPicPr>
                  <pic:blipFill>
                    <a:blip r:embed="rId48"/>
                    <a:stretch>
                      <a:fillRect/>
                    </a:stretch>
                  </pic:blipFill>
                  <pic:spPr>
                    <a:xfrm>
                      <a:off x="0" y="0"/>
                      <a:ext cx="5029200" cy="2859372"/>
                    </a:xfrm>
                    <a:prstGeom prst="rect">
                      <a:avLst/>
                    </a:prstGeom>
                    <a:ln>
                      <a:solidFill>
                        <a:schemeClr val="accent1"/>
                      </a:solidFill>
                    </a:ln>
                  </pic:spPr>
                </pic:pic>
              </a:graphicData>
            </a:graphic>
          </wp:inline>
        </w:drawing>
      </w:r>
    </w:p>
    <w:p w14:paraId="67B2E6C3" w14:textId="77777777" w:rsidR="00D34E83" w:rsidRPr="0073428B" w:rsidRDefault="00D34E83" w:rsidP="00D34E83">
      <w:pPr>
        <w:pStyle w:val="ListParagraph"/>
      </w:pPr>
    </w:p>
    <w:p w14:paraId="554BB12A" w14:textId="2A7EC5E7" w:rsidR="00D34E83" w:rsidRPr="0073428B" w:rsidRDefault="00766DEA" w:rsidP="00D34E83">
      <w:pPr>
        <w:pStyle w:val="Steps"/>
        <w:numPr>
          <w:ilvl w:val="0"/>
          <w:numId w:val="29"/>
        </w:numPr>
        <w:ind w:left="900" w:hanging="900"/>
        <w:rPr>
          <w:rFonts w:eastAsia="Times New Roman"/>
        </w:rPr>
      </w:pPr>
      <w:r w:rsidRPr="0073428B">
        <w:t>Next</w:t>
      </w:r>
      <w:r w:rsidR="00174D8E" w:rsidRPr="0073428B">
        <w:t>,</w:t>
      </w:r>
      <w:r w:rsidRPr="0073428B">
        <w:t xml:space="preserve"> we </w:t>
      </w:r>
      <w:r w:rsidR="00753B54" w:rsidRPr="0073428B">
        <w:t xml:space="preserve">will </w:t>
      </w:r>
      <w:r w:rsidRPr="0073428B">
        <w:t>indicate the list</w:t>
      </w:r>
      <w:r w:rsidR="00753B54" w:rsidRPr="0073428B">
        <w:t xml:space="preserve"> name. </w:t>
      </w:r>
      <w:r w:rsidR="00862499" w:rsidRPr="0073428B">
        <w:t xml:space="preserve">All </w:t>
      </w:r>
      <w:r w:rsidR="000114F8" w:rsidRPr="0073428B">
        <w:t>Inputs</w:t>
      </w:r>
      <w:r w:rsidR="00753B54" w:rsidRPr="0073428B">
        <w:t xml:space="preserve"> </w:t>
      </w:r>
      <w:r w:rsidR="000114F8" w:rsidRPr="0073428B">
        <w:t>give</w:t>
      </w:r>
      <w:r w:rsidR="00753B54" w:rsidRPr="0073428B">
        <w:t xml:space="preserve"> a choice </w:t>
      </w:r>
      <w:r w:rsidR="000114F8" w:rsidRPr="0073428B">
        <w:t>of allowing it to be</w:t>
      </w:r>
      <w:r w:rsidR="00753B54" w:rsidRPr="0073428B">
        <w:t xml:space="preserve"> dynamically filled in with the best option (default – and the agent will decide what’s best), or we can set a value when we want to make that decision for it.</w:t>
      </w:r>
      <w:r w:rsidR="000114F8" w:rsidRPr="0073428B">
        <w:t xml:space="preserve"> In this case, we will use </w:t>
      </w:r>
      <w:r w:rsidR="000114F8" w:rsidRPr="0073428B">
        <w:rPr>
          <w:b/>
          <w:bCs/>
        </w:rPr>
        <w:t xml:space="preserve">Set as a </w:t>
      </w:r>
      <w:proofErr w:type="gramStart"/>
      <w:r w:rsidR="000114F8" w:rsidRPr="0073428B">
        <w:rPr>
          <w:b/>
          <w:bCs/>
        </w:rPr>
        <w:t>value</w:t>
      </w:r>
      <w:r w:rsidR="000114F8" w:rsidRPr="0073428B">
        <w:t>, and</w:t>
      </w:r>
      <w:proofErr w:type="gramEnd"/>
      <w:r w:rsidR="000114F8" w:rsidRPr="0073428B">
        <w:t xml:space="preserve"> </w:t>
      </w:r>
      <w:r w:rsidR="00B2128D" w:rsidRPr="0073428B">
        <w:t xml:space="preserve">select our </w:t>
      </w:r>
      <w:r w:rsidR="00B2128D" w:rsidRPr="0073428B">
        <w:rPr>
          <w:b/>
          <w:bCs/>
        </w:rPr>
        <w:t>Hardware Request</w:t>
      </w:r>
      <w:r w:rsidR="00B2128D" w:rsidRPr="0073428B">
        <w:t xml:space="preserve"> list.</w:t>
      </w:r>
      <w:r w:rsidR="000114F8" w:rsidRPr="0073428B">
        <w:t xml:space="preserve"> </w:t>
      </w:r>
      <w:r w:rsidR="00E866D9" w:rsidRPr="0073428B">
        <w:br/>
      </w:r>
      <w:r w:rsidR="00E866D9" w:rsidRPr="0073428B">
        <w:br/>
      </w:r>
      <w:r w:rsidR="00E866D9" w:rsidRPr="0073428B">
        <w:rPr>
          <w:b/>
          <w:bCs/>
        </w:rPr>
        <w:t>Tip</w:t>
      </w:r>
      <w:r w:rsidR="00E866D9" w:rsidRPr="0073428B">
        <w:t xml:space="preserve">: If you click in the value area and choices do not appear with SharePoint list names, then </w:t>
      </w:r>
      <w:proofErr w:type="gramStart"/>
      <w:r w:rsidR="00E866D9" w:rsidRPr="0073428B">
        <w:t>Save</w:t>
      </w:r>
      <w:proofErr w:type="gramEnd"/>
      <w:r w:rsidR="00E866D9" w:rsidRPr="0073428B">
        <w:t xml:space="preserve"> the action, and reopen it to retry the</w:t>
      </w:r>
      <w:r w:rsidR="004E100D" w:rsidRPr="0073428B">
        <w:t xml:space="preserve"> List Name</w:t>
      </w:r>
      <w:r w:rsidR="00E866D9" w:rsidRPr="0073428B">
        <w:t xml:space="preserve"> section.</w:t>
      </w:r>
      <w:r w:rsidR="00174D8E" w:rsidRPr="0073428B">
        <w:br/>
      </w:r>
      <w:r w:rsidR="00174D8E" w:rsidRPr="0073428B">
        <w:br/>
      </w:r>
      <w:r w:rsidR="00E866D9" w:rsidRPr="0073428B">
        <w:rPr>
          <w:rFonts w:eastAsia="Times New Roman"/>
          <w:noProof/>
        </w:rPr>
        <w:drawing>
          <wp:inline distT="0" distB="0" distL="0" distR="0" wp14:anchorId="63BD2F98" wp14:editId="3A6522F8">
            <wp:extent cx="4572000" cy="1293012"/>
            <wp:effectExtent l="19050" t="19050" r="19050" b="21590"/>
            <wp:docPr id="1023224508" name="Picture 1" descr="A screenshot of the List Name field completed with the Hardware Requests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4508" name="Picture 1" descr="A screenshot of the List Name field completed with the Hardware Requests value."/>
                    <pic:cNvPicPr/>
                  </pic:nvPicPr>
                  <pic:blipFill>
                    <a:blip r:embed="rId49"/>
                    <a:stretch>
                      <a:fillRect/>
                    </a:stretch>
                  </pic:blipFill>
                  <pic:spPr>
                    <a:xfrm>
                      <a:off x="0" y="0"/>
                      <a:ext cx="4572000" cy="1293012"/>
                    </a:xfrm>
                    <a:prstGeom prst="rect">
                      <a:avLst/>
                    </a:prstGeom>
                    <a:ln>
                      <a:solidFill>
                        <a:schemeClr val="accent1"/>
                      </a:solidFill>
                    </a:ln>
                  </pic:spPr>
                </pic:pic>
              </a:graphicData>
            </a:graphic>
          </wp:inline>
        </w:drawing>
      </w:r>
    </w:p>
    <w:p w14:paraId="53D8686E" w14:textId="77777777" w:rsidR="00D34E83" w:rsidRPr="0073428B" w:rsidRDefault="00D34E83" w:rsidP="00D34E83">
      <w:pPr>
        <w:pStyle w:val="ListParagraph"/>
      </w:pPr>
    </w:p>
    <w:p w14:paraId="75C6B066" w14:textId="10E4B01D" w:rsidR="00090EDA" w:rsidRPr="0073428B" w:rsidRDefault="004E100D" w:rsidP="00D34E83">
      <w:pPr>
        <w:pStyle w:val="Steps"/>
        <w:numPr>
          <w:ilvl w:val="0"/>
          <w:numId w:val="29"/>
        </w:numPr>
        <w:ind w:left="900" w:hanging="900"/>
        <w:rPr>
          <w:rFonts w:eastAsia="Times New Roman"/>
        </w:rPr>
      </w:pPr>
      <w:r w:rsidRPr="0073428B">
        <w:rPr>
          <w:rFonts w:eastAsia="Times New Roman"/>
        </w:rPr>
        <w:t xml:space="preserve">Now we will add all the inputs we need for our SharePoint list: </w:t>
      </w:r>
      <w:r w:rsidRPr="0073428B">
        <w:t>Manufacturer (renamed Title), Model, Cost, Asset Tag, Recipient (as single line of text), and Description</w:t>
      </w:r>
      <w:r w:rsidR="00BD5AB5" w:rsidRPr="0073428B">
        <w:t>.</w:t>
      </w:r>
      <w:r w:rsidR="00BD5AB5" w:rsidRPr="0073428B">
        <w:br/>
      </w:r>
      <w:r w:rsidR="00BD5AB5" w:rsidRPr="0073428B">
        <w:br/>
      </w:r>
      <w:r w:rsidR="00765F7B" w:rsidRPr="0073428B">
        <w:rPr>
          <w:u w:val="single"/>
        </w:rPr>
        <w:t xml:space="preserve">6.1 </w:t>
      </w:r>
      <w:r w:rsidR="004B0C39" w:rsidRPr="0073428B">
        <w:rPr>
          <w:u w:val="single"/>
        </w:rPr>
        <w:t>Manufacturer:</w:t>
      </w:r>
      <w:r w:rsidR="004B0C39" w:rsidRPr="0073428B">
        <w:t xml:space="preserve"> </w:t>
      </w:r>
      <w:r w:rsidR="00BD5AB5" w:rsidRPr="0073428B">
        <w:t xml:space="preserve">Click the </w:t>
      </w:r>
      <w:r w:rsidR="00BD5AB5" w:rsidRPr="0073428B">
        <w:rPr>
          <w:b/>
          <w:bCs/>
        </w:rPr>
        <w:t>Add</w:t>
      </w:r>
      <w:r w:rsidR="00BD5AB5" w:rsidRPr="0073428B">
        <w:t xml:space="preserve"> button at the top under the Inputs tab. </w:t>
      </w:r>
      <w:r w:rsidR="00765F7B" w:rsidRPr="0073428B">
        <w:t>Search for the Manufacturer column and click on it to add it as an input.</w:t>
      </w:r>
      <w:r w:rsidR="00EC2723" w:rsidRPr="0073428B">
        <w:t xml:space="preserve"> (Note: Manufacturer may also be listed as </w:t>
      </w:r>
      <w:proofErr w:type="gramStart"/>
      <w:r w:rsidR="00EC2723" w:rsidRPr="0073428B">
        <w:t>Title</w:t>
      </w:r>
      <w:r w:rsidR="00090EDA" w:rsidRPr="0073428B">
        <w:t xml:space="preserve">  since</w:t>
      </w:r>
      <w:proofErr w:type="gramEnd"/>
      <w:r w:rsidR="00090EDA" w:rsidRPr="0073428B">
        <w:t xml:space="preserve"> that column was a renamed system column in SharePoint.) Find the new input by scrolling down on the Inputs tab</w:t>
      </w:r>
      <w:r w:rsidR="00844D37" w:rsidRPr="0073428B">
        <w:t xml:space="preserve">. </w:t>
      </w:r>
      <w:r w:rsidR="00005685" w:rsidRPr="0073428B">
        <w:t xml:space="preserve">This time we will use </w:t>
      </w:r>
      <w:r w:rsidR="00005685" w:rsidRPr="0073428B">
        <w:rPr>
          <w:b/>
          <w:bCs/>
        </w:rPr>
        <w:t xml:space="preserve">Dynamically fille with </w:t>
      </w:r>
      <w:proofErr w:type="gramStart"/>
      <w:r w:rsidR="00005685" w:rsidRPr="0073428B">
        <w:rPr>
          <w:b/>
          <w:bCs/>
        </w:rPr>
        <w:t>best</w:t>
      </w:r>
      <w:proofErr w:type="gramEnd"/>
      <w:r w:rsidR="00005685" w:rsidRPr="0073428B">
        <w:rPr>
          <w:b/>
          <w:bCs/>
        </w:rPr>
        <w:t xml:space="preserve"> option (default)</w:t>
      </w:r>
      <w:r w:rsidR="008847D3" w:rsidRPr="0073428B">
        <w:t xml:space="preserve">, so the agent will decide what to put in there. </w:t>
      </w:r>
      <w:r w:rsidR="00192350" w:rsidRPr="0073428B">
        <w:rPr>
          <w:color w:val="EE0000"/>
        </w:rPr>
        <w:t xml:space="preserve">Just put </w:t>
      </w:r>
      <w:r w:rsidR="00192350" w:rsidRPr="0073428B">
        <w:rPr>
          <w:b/>
          <w:bCs/>
          <w:color w:val="EE0000"/>
        </w:rPr>
        <w:t>TBD</w:t>
      </w:r>
      <w:r w:rsidR="00192350" w:rsidRPr="0073428B">
        <w:rPr>
          <w:color w:val="EE0000"/>
        </w:rPr>
        <w:t xml:space="preserve"> in the Description</w:t>
      </w:r>
      <w:r w:rsidR="00353DF0" w:rsidRPr="0073428B">
        <w:rPr>
          <w:color w:val="EE0000"/>
        </w:rPr>
        <w:t xml:space="preserve"> for all inputs</w:t>
      </w:r>
      <w:r w:rsidR="0061473A" w:rsidRPr="0073428B">
        <w:rPr>
          <w:color w:val="EE0000"/>
        </w:rPr>
        <w:t xml:space="preserve"> because we will fill </w:t>
      </w:r>
      <w:r w:rsidR="00353DF0" w:rsidRPr="0073428B">
        <w:rPr>
          <w:color w:val="EE0000"/>
        </w:rPr>
        <w:t>those</w:t>
      </w:r>
      <w:r w:rsidR="0061473A" w:rsidRPr="0073428B">
        <w:rPr>
          <w:color w:val="EE0000"/>
        </w:rPr>
        <w:t xml:space="preserve"> in later</w:t>
      </w:r>
      <w:r w:rsidR="00192350" w:rsidRPr="0073428B">
        <w:t xml:space="preserve">. </w:t>
      </w:r>
      <w:r w:rsidR="00090EDA" w:rsidRPr="0073428B">
        <w:br/>
      </w:r>
      <w:r w:rsidR="00090EDA" w:rsidRPr="0073428B">
        <w:br/>
      </w:r>
      <w:r w:rsidR="00844D37" w:rsidRPr="0073428B">
        <w:rPr>
          <w:rFonts w:eastAsia="Times New Roman"/>
          <w:noProof/>
        </w:rPr>
        <w:lastRenderedPageBreak/>
        <w:drawing>
          <wp:inline distT="0" distB="0" distL="0" distR="0" wp14:anchorId="265A5997" wp14:editId="0EC682EC">
            <wp:extent cx="4572000" cy="2256996"/>
            <wp:effectExtent l="19050" t="19050" r="19050" b="10160"/>
            <wp:docPr id="155996121" name="Picture 1" descr="A screenshot of the Manufacturer field completed with TBD as the las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96121" name="Picture 1" descr="A screenshot of the Manufacturer field completed with TBD as the last configuration."/>
                    <pic:cNvPicPr/>
                  </pic:nvPicPr>
                  <pic:blipFill>
                    <a:blip r:embed="rId50">
                      <a:extLst>
                        <a:ext uri="{28A0092B-C50C-407E-A947-70E740481C1C}">
                          <a14:useLocalDpi xmlns:a14="http://schemas.microsoft.com/office/drawing/2010/main" val="0"/>
                        </a:ext>
                      </a:extLst>
                    </a:blip>
                    <a:stretch>
                      <a:fillRect/>
                    </a:stretch>
                  </pic:blipFill>
                  <pic:spPr>
                    <a:xfrm>
                      <a:off x="0" y="0"/>
                      <a:ext cx="4572000" cy="2256996"/>
                    </a:xfrm>
                    <a:prstGeom prst="rect">
                      <a:avLst/>
                    </a:prstGeom>
                    <a:ln>
                      <a:solidFill>
                        <a:schemeClr val="accent1"/>
                      </a:solidFill>
                    </a:ln>
                  </pic:spPr>
                </pic:pic>
              </a:graphicData>
            </a:graphic>
          </wp:inline>
        </w:drawing>
      </w:r>
      <w:r w:rsidR="0061473A" w:rsidRPr="0073428B">
        <w:br/>
      </w:r>
      <w:r w:rsidR="0061473A" w:rsidRPr="0073428B">
        <w:br/>
      </w:r>
      <w:r w:rsidR="002952B9" w:rsidRPr="0073428B">
        <w:t xml:space="preserve">Expand </w:t>
      </w:r>
      <w:r w:rsidR="002952B9" w:rsidRPr="0073428B">
        <w:rPr>
          <w:b/>
          <w:bCs/>
        </w:rPr>
        <w:t>Additional Settings</w:t>
      </w:r>
      <w:r w:rsidR="002952B9" w:rsidRPr="0073428B">
        <w:t xml:space="preserve"> below that and </w:t>
      </w:r>
      <w:r w:rsidR="002952B9" w:rsidRPr="0073428B">
        <w:rPr>
          <w:b/>
          <w:bCs/>
        </w:rPr>
        <w:t>uncheck</w:t>
      </w:r>
      <w:r w:rsidR="00085CE0" w:rsidRPr="0073428B">
        <w:t xml:space="preserve"> the </w:t>
      </w:r>
      <w:proofErr w:type="gramStart"/>
      <w:r w:rsidR="00085CE0" w:rsidRPr="0073428B">
        <w:t>option</w:t>
      </w:r>
      <w:r w:rsidR="00B65504" w:rsidRPr="0073428B">
        <w:t>’</w:t>
      </w:r>
      <w:proofErr w:type="gramEnd"/>
      <w:r w:rsidR="002952B9" w:rsidRPr="0073428B">
        <w:t xml:space="preserve"> </w:t>
      </w:r>
      <w:r w:rsidR="002952B9" w:rsidRPr="0073428B">
        <w:rPr>
          <w:b/>
          <w:bCs/>
        </w:rPr>
        <w:t>Should prompt user</w:t>
      </w:r>
      <w:r w:rsidR="00B65504" w:rsidRPr="0073428B">
        <w:rPr>
          <w:b/>
          <w:bCs/>
        </w:rPr>
        <w:t>’</w:t>
      </w:r>
      <w:r w:rsidR="002952B9" w:rsidRPr="0073428B">
        <w:t xml:space="preserve"> because this is an autonomous agent and it will not need to prompt any users.</w:t>
      </w:r>
      <w:r w:rsidR="00085CE0" w:rsidRPr="0073428B">
        <w:t xml:space="preserve"> </w:t>
      </w:r>
      <w:r w:rsidR="00085CE0" w:rsidRPr="0073428B">
        <w:rPr>
          <w:color w:val="EE0000"/>
        </w:rPr>
        <w:t>You will do this for all SharePoint columns</w:t>
      </w:r>
      <w:r w:rsidR="00085CE0" w:rsidRPr="0073428B">
        <w:t>.</w:t>
      </w:r>
      <w:r w:rsidR="002952B9" w:rsidRPr="0073428B">
        <w:br/>
      </w:r>
      <w:r w:rsidR="002952B9" w:rsidRPr="0073428B">
        <w:br/>
      </w:r>
      <w:r w:rsidR="00A1381E" w:rsidRPr="0073428B">
        <w:rPr>
          <w:rFonts w:eastAsia="Times New Roman"/>
          <w:noProof/>
        </w:rPr>
        <w:drawing>
          <wp:inline distT="0" distB="0" distL="0" distR="0" wp14:anchorId="648185B3" wp14:editId="448E41BF">
            <wp:extent cx="1991003" cy="838317"/>
            <wp:effectExtent l="19050" t="19050" r="28575" b="19050"/>
            <wp:docPr id="963259876" name="Picture 1" descr="A screenshot of what an autonomous agent should not do: unchecked Should prompt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9876" name="Picture 1" descr="A screenshot of what an autonomous agent should not do: unchecked Should prompt user"/>
                    <pic:cNvPicPr/>
                  </pic:nvPicPr>
                  <pic:blipFill>
                    <a:blip r:embed="rId51"/>
                    <a:stretch>
                      <a:fillRect/>
                    </a:stretch>
                  </pic:blipFill>
                  <pic:spPr>
                    <a:xfrm>
                      <a:off x="0" y="0"/>
                      <a:ext cx="1991003" cy="838317"/>
                    </a:xfrm>
                    <a:prstGeom prst="rect">
                      <a:avLst/>
                    </a:prstGeom>
                    <a:ln>
                      <a:solidFill>
                        <a:schemeClr val="accent1"/>
                      </a:solidFill>
                    </a:ln>
                  </pic:spPr>
                </pic:pic>
              </a:graphicData>
            </a:graphic>
          </wp:inline>
        </w:drawing>
      </w:r>
      <w:r w:rsidR="00A1381E" w:rsidRPr="0073428B">
        <w:br/>
      </w:r>
      <w:r w:rsidR="00A1381E" w:rsidRPr="0073428B">
        <w:br/>
        <w:t xml:space="preserve">Lastly, scroll all the way down to the section </w:t>
      </w:r>
      <w:r w:rsidR="00A1381E" w:rsidRPr="0073428B">
        <w:rPr>
          <w:b/>
          <w:bCs/>
        </w:rPr>
        <w:t xml:space="preserve">Action if no entity </w:t>
      </w:r>
      <w:proofErr w:type="gramStart"/>
      <w:r w:rsidR="00A1381E" w:rsidRPr="0073428B">
        <w:rPr>
          <w:b/>
          <w:bCs/>
        </w:rPr>
        <w:t>found</w:t>
      </w:r>
      <w:proofErr w:type="gramEnd"/>
      <w:r w:rsidR="00A1381E" w:rsidRPr="0073428B">
        <w:t xml:space="preserve">, and set it to </w:t>
      </w:r>
      <w:r w:rsidR="000C5B00" w:rsidRPr="0073428B">
        <w:rPr>
          <w:b/>
          <w:bCs/>
        </w:rPr>
        <w:t>Set variable to empty</w:t>
      </w:r>
      <w:r w:rsidR="000C5B00" w:rsidRPr="0073428B">
        <w:t>.</w:t>
      </w:r>
      <w:r w:rsidR="00085CE0" w:rsidRPr="0073428B">
        <w:t xml:space="preserve"> </w:t>
      </w:r>
      <w:r w:rsidR="00085CE0" w:rsidRPr="0073428B">
        <w:rPr>
          <w:color w:val="EE0000"/>
        </w:rPr>
        <w:t>You will do this for all SharePoint columns.</w:t>
      </w:r>
    </w:p>
    <w:p w14:paraId="626A398E" w14:textId="1BA11422" w:rsidR="00090EDA" w:rsidRPr="0073428B" w:rsidRDefault="004B0C39" w:rsidP="00090EDA">
      <w:pPr>
        <w:pStyle w:val="ListParagraph"/>
      </w:pPr>
      <w:r w:rsidRPr="0073428B">
        <w:rPr>
          <w:noProof/>
        </w:rPr>
        <w:drawing>
          <wp:inline distT="0" distB="0" distL="0" distR="0" wp14:anchorId="0D8E0CD3" wp14:editId="183F0929">
            <wp:extent cx="4572000" cy="455351"/>
            <wp:effectExtent l="19050" t="19050" r="19050" b="20955"/>
            <wp:docPr id="2005164558" name="Picture 1" descr="A screenshot of what the autonomous agent should do if no entity is fou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164558" name="Picture 1" descr="A screenshot of what the autonomous agent should do if no entity is found. "/>
                    <pic:cNvPicPr/>
                  </pic:nvPicPr>
                  <pic:blipFill>
                    <a:blip r:embed="rId52"/>
                    <a:stretch>
                      <a:fillRect/>
                    </a:stretch>
                  </pic:blipFill>
                  <pic:spPr>
                    <a:xfrm>
                      <a:off x="0" y="0"/>
                      <a:ext cx="4572000" cy="455351"/>
                    </a:xfrm>
                    <a:prstGeom prst="rect">
                      <a:avLst/>
                    </a:prstGeom>
                    <a:ln>
                      <a:solidFill>
                        <a:schemeClr val="accent1"/>
                      </a:solidFill>
                    </a:ln>
                  </pic:spPr>
                </pic:pic>
              </a:graphicData>
            </a:graphic>
          </wp:inline>
        </w:drawing>
      </w:r>
    </w:p>
    <w:p w14:paraId="1D4A11E8" w14:textId="77777777" w:rsidR="00E65D5D" w:rsidRPr="0073428B" w:rsidRDefault="00E65D5D" w:rsidP="00090EDA">
      <w:pPr>
        <w:pStyle w:val="Steps"/>
        <w:numPr>
          <w:ilvl w:val="0"/>
          <w:numId w:val="0"/>
        </w:numPr>
        <w:ind w:left="360" w:hanging="360"/>
      </w:pPr>
    </w:p>
    <w:p w14:paraId="7430888F" w14:textId="562175E9" w:rsidR="00EC38D5" w:rsidRPr="0073428B" w:rsidRDefault="00E65D5D" w:rsidP="00E65D5D">
      <w:pPr>
        <w:pStyle w:val="Steps"/>
        <w:numPr>
          <w:ilvl w:val="0"/>
          <w:numId w:val="0"/>
        </w:numPr>
        <w:ind w:left="900"/>
      </w:pPr>
      <w:r w:rsidRPr="0073428B">
        <w:rPr>
          <w:u w:val="single"/>
        </w:rPr>
        <w:t xml:space="preserve">6.2 </w:t>
      </w:r>
      <w:r w:rsidR="0033512D" w:rsidRPr="0073428B">
        <w:rPr>
          <w:u w:val="single"/>
        </w:rPr>
        <w:t>Model</w:t>
      </w:r>
      <w:r w:rsidRPr="0073428B">
        <w:rPr>
          <w:u w:val="single"/>
        </w:rPr>
        <w:t>:</w:t>
      </w:r>
      <w:r w:rsidRPr="0073428B">
        <w:t xml:space="preserve"> Click the </w:t>
      </w:r>
      <w:r w:rsidRPr="0073428B">
        <w:rPr>
          <w:b/>
          <w:bCs/>
        </w:rPr>
        <w:t>Add</w:t>
      </w:r>
      <w:r w:rsidRPr="0073428B">
        <w:t xml:space="preserve"> button at the top under the Inputs tab. Search for the </w:t>
      </w:r>
      <w:r w:rsidR="00371890" w:rsidRPr="0073428B">
        <w:t>Model</w:t>
      </w:r>
      <w:r w:rsidRPr="0073428B">
        <w:t xml:space="preserve"> column and click on it to add it as an input</w:t>
      </w:r>
      <w:r w:rsidR="00371890" w:rsidRPr="0073428B">
        <w:t>.</w:t>
      </w:r>
      <w:r w:rsidRPr="0073428B">
        <w:t xml:space="preserve"> Find the new input by scrolling down on the Inputs tab. This time we will use </w:t>
      </w:r>
      <w:r w:rsidRPr="0073428B">
        <w:rPr>
          <w:b/>
          <w:bCs/>
        </w:rPr>
        <w:t xml:space="preserve">Dynamically fille with </w:t>
      </w:r>
      <w:proofErr w:type="gramStart"/>
      <w:r w:rsidRPr="0073428B">
        <w:rPr>
          <w:b/>
          <w:bCs/>
        </w:rPr>
        <w:t>best</w:t>
      </w:r>
      <w:proofErr w:type="gramEnd"/>
      <w:r w:rsidRPr="0073428B">
        <w:rPr>
          <w:b/>
          <w:bCs/>
        </w:rPr>
        <w:t xml:space="preserve"> option (default)</w:t>
      </w:r>
      <w:r w:rsidRPr="0073428B">
        <w:t xml:space="preserve">, so the agent will decide what to put in there. Just put </w:t>
      </w:r>
      <w:commentRangeStart w:id="22"/>
      <w:r w:rsidRPr="0073428B">
        <w:rPr>
          <w:b/>
          <w:bCs/>
        </w:rPr>
        <w:t>TBD</w:t>
      </w:r>
      <w:r w:rsidRPr="0073428B">
        <w:t xml:space="preserve"> </w:t>
      </w:r>
      <w:commentRangeEnd w:id="22"/>
      <w:r w:rsidR="00804F54">
        <w:rPr>
          <w:rStyle w:val="CommentReference"/>
          <w:color w:val="404040" w:themeColor="text1" w:themeTint="BF"/>
          <w:lang w:val="fr-FR" w:eastAsia="ja-JP"/>
        </w:rPr>
        <w:commentReference w:id="22"/>
      </w:r>
      <w:r w:rsidRPr="0073428B">
        <w:t>in the Description</w:t>
      </w:r>
      <w:r w:rsidR="00577DE7" w:rsidRPr="0073428B">
        <w:t xml:space="preserve">, </w:t>
      </w:r>
      <w:r w:rsidR="00577DE7" w:rsidRPr="0073428B">
        <w:rPr>
          <w:b/>
          <w:bCs/>
        </w:rPr>
        <w:t>uncheck</w:t>
      </w:r>
      <w:r w:rsidR="00577DE7" w:rsidRPr="0073428B">
        <w:t xml:space="preserve"> </w:t>
      </w:r>
      <w:r w:rsidR="00B65504" w:rsidRPr="0073428B">
        <w:t>‘</w:t>
      </w:r>
      <w:r w:rsidR="00D27CDD" w:rsidRPr="0073428B">
        <w:t>Should prompt user</w:t>
      </w:r>
      <w:r w:rsidR="00B65504" w:rsidRPr="0073428B">
        <w:t>’</w:t>
      </w:r>
      <w:r w:rsidR="00D27CDD" w:rsidRPr="0073428B">
        <w:t xml:space="preserve">, and set </w:t>
      </w:r>
      <w:r w:rsidR="00FA23A7" w:rsidRPr="0073428B">
        <w:t>‘</w:t>
      </w:r>
      <w:r w:rsidR="00D27CDD" w:rsidRPr="0073428B">
        <w:t>Action if no entity found</w:t>
      </w:r>
      <w:r w:rsidR="00FA23A7" w:rsidRPr="0073428B">
        <w:t>’</w:t>
      </w:r>
      <w:r w:rsidR="00D27CDD" w:rsidRPr="0073428B">
        <w:t xml:space="preserve"> to </w:t>
      </w:r>
      <w:r w:rsidR="00D27CDD" w:rsidRPr="0073428B">
        <w:rPr>
          <w:b/>
          <w:bCs/>
        </w:rPr>
        <w:t>Set variable to empty</w:t>
      </w:r>
      <w:r w:rsidR="00D27CDD" w:rsidRPr="0073428B">
        <w:t>.</w:t>
      </w:r>
      <w:r w:rsidR="007E7A1F" w:rsidRPr="0073428B">
        <w:br/>
      </w:r>
      <w:r w:rsidR="007E7A1F" w:rsidRPr="0073428B">
        <w:br/>
      </w:r>
      <w:r w:rsidR="007E7A1F" w:rsidRPr="0073428B">
        <w:rPr>
          <w:rFonts w:eastAsia="Times New Roman"/>
          <w:noProof/>
        </w:rPr>
        <w:drawing>
          <wp:inline distT="0" distB="0" distL="0" distR="0" wp14:anchorId="729527F2" wp14:editId="551514E6">
            <wp:extent cx="4572000" cy="1974420"/>
            <wp:effectExtent l="19050" t="19050" r="19050" b="26035"/>
            <wp:docPr id="466094914" name="Picture 1" descr="A screenshot of the Model field completed with TBD as the las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94914" name="Picture 1" descr="A screenshot of the Model field completed with TBD as the last configuration."/>
                    <pic:cNvPicPr/>
                  </pic:nvPicPr>
                  <pic:blipFill>
                    <a:blip r:embed="rId53"/>
                    <a:stretch>
                      <a:fillRect/>
                    </a:stretch>
                  </pic:blipFill>
                  <pic:spPr>
                    <a:xfrm>
                      <a:off x="0" y="0"/>
                      <a:ext cx="4572000" cy="1974420"/>
                    </a:xfrm>
                    <a:prstGeom prst="rect">
                      <a:avLst/>
                    </a:prstGeom>
                    <a:ln>
                      <a:solidFill>
                        <a:schemeClr val="accent1"/>
                      </a:solidFill>
                    </a:ln>
                  </pic:spPr>
                </pic:pic>
              </a:graphicData>
            </a:graphic>
          </wp:inline>
        </w:drawing>
      </w:r>
    </w:p>
    <w:p w14:paraId="17B67B93" w14:textId="77777777" w:rsidR="00EC38D5" w:rsidRPr="0073428B" w:rsidRDefault="00EC38D5" w:rsidP="00E65D5D">
      <w:pPr>
        <w:pStyle w:val="Steps"/>
        <w:numPr>
          <w:ilvl w:val="0"/>
          <w:numId w:val="0"/>
        </w:numPr>
        <w:ind w:left="900"/>
        <w:rPr>
          <w:rFonts w:eastAsia="Times New Roman"/>
        </w:rPr>
      </w:pPr>
    </w:p>
    <w:p w14:paraId="77004CAA" w14:textId="4E3A664E" w:rsidR="004E100D" w:rsidRPr="0073428B" w:rsidRDefault="00EC38D5" w:rsidP="00E65D5D">
      <w:pPr>
        <w:pStyle w:val="Steps"/>
        <w:numPr>
          <w:ilvl w:val="0"/>
          <w:numId w:val="0"/>
        </w:numPr>
        <w:ind w:left="900"/>
      </w:pPr>
      <w:r w:rsidRPr="0073428B">
        <w:rPr>
          <w:u w:val="single"/>
        </w:rPr>
        <w:lastRenderedPageBreak/>
        <w:t>6.3 Cost:</w:t>
      </w:r>
      <w:r w:rsidRPr="0073428B">
        <w:t xml:space="preserve"> Click the </w:t>
      </w:r>
      <w:r w:rsidRPr="0073428B">
        <w:rPr>
          <w:b/>
          <w:bCs/>
        </w:rPr>
        <w:t>Add</w:t>
      </w:r>
      <w:r w:rsidRPr="0073428B">
        <w:t xml:space="preserve"> button at the top under the Inputs tab. Search for the </w:t>
      </w:r>
      <w:r w:rsidR="00371890" w:rsidRPr="0073428B">
        <w:t>Cost</w:t>
      </w:r>
      <w:r w:rsidRPr="0073428B">
        <w:t xml:space="preserve"> column and click on it to add it as an input. Find the new input by scrolling down on the Inputs tab. This time we will use </w:t>
      </w:r>
      <w:r w:rsidRPr="0073428B">
        <w:rPr>
          <w:b/>
          <w:bCs/>
        </w:rPr>
        <w:t>Dynamically fille with best option (default)</w:t>
      </w:r>
      <w:r w:rsidRPr="0073428B">
        <w:t>, so the agent will decide what to put in there</w:t>
      </w:r>
      <w:r w:rsidR="00371890" w:rsidRPr="0073428B">
        <w:t>, but in this case</w:t>
      </w:r>
      <w:r w:rsidR="005960FA" w:rsidRPr="0073428B">
        <w:t>,</w:t>
      </w:r>
      <w:r w:rsidR="00371890" w:rsidRPr="0073428B">
        <w:t xml:space="preserve"> we want </w:t>
      </w:r>
      <w:r w:rsidR="005960FA" w:rsidRPr="0073428B">
        <w:t xml:space="preserve">to make sure this is identified as a </w:t>
      </w:r>
      <w:r w:rsidR="005960FA" w:rsidRPr="0073428B">
        <w:rPr>
          <w:b/>
          <w:bCs/>
        </w:rPr>
        <w:t>N</w:t>
      </w:r>
      <w:r w:rsidR="00371890" w:rsidRPr="0073428B">
        <w:rPr>
          <w:b/>
          <w:bCs/>
        </w:rPr>
        <w:t>umber</w:t>
      </w:r>
      <w:r w:rsidR="005960FA" w:rsidRPr="0073428B">
        <w:t>,</w:t>
      </w:r>
      <w:r w:rsidR="00371890" w:rsidRPr="0073428B">
        <w:t xml:space="preserve"> rather than User’s entire response</w:t>
      </w:r>
      <w:r w:rsidR="00781570" w:rsidRPr="0073428B">
        <w:t>, which should happen for you if the SharePoint list type is number</w:t>
      </w:r>
      <w:r w:rsidRPr="0073428B">
        <w:t xml:space="preserve">. Just put </w:t>
      </w:r>
      <w:r w:rsidRPr="0073428B">
        <w:rPr>
          <w:b/>
          <w:bCs/>
        </w:rPr>
        <w:t>TBD</w:t>
      </w:r>
      <w:r w:rsidRPr="0073428B">
        <w:t xml:space="preserve"> in the Description, </w:t>
      </w:r>
      <w:r w:rsidRPr="0073428B">
        <w:rPr>
          <w:b/>
          <w:bCs/>
        </w:rPr>
        <w:t>uncheck</w:t>
      </w:r>
      <w:r w:rsidRPr="0073428B">
        <w:t xml:space="preserve"> </w:t>
      </w:r>
      <w:r w:rsidR="00B65504" w:rsidRPr="0073428B">
        <w:t>‘</w:t>
      </w:r>
      <w:r w:rsidRPr="0073428B">
        <w:t>Should prompt user</w:t>
      </w:r>
      <w:r w:rsidR="00B65504" w:rsidRPr="0073428B">
        <w:t>’</w:t>
      </w:r>
      <w:r w:rsidRPr="0073428B">
        <w:t xml:space="preserve">, and set ‘Action if no entity found’ to </w:t>
      </w:r>
      <w:r w:rsidRPr="0073428B">
        <w:rPr>
          <w:b/>
          <w:bCs/>
        </w:rPr>
        <w:t>Set variable to empty</w:t>
      </w:r>
      <w:r w:rsidRPr="0073428B">
        <w:t>.</w:t>
      </w:r>
      <w:r w:rsidR="004E100D" w:rsidRPr="0073428B">
        <w:rPr>
          <w:rFonts w:eastAsia="Times New Roman"/>
        </w:rPr>
        <w:br/>
      </w:r>
      <w:r w:rsidR="00831665" w:rsidRPr="0073428B">
        <w:rPr>
          <w:rFonts w:eastAsia="Times New Roman"/>
        </w:rPr>
        <w:br/>
      </w:r>
      <w:r w:rsidR="00831665" w:rsidRPr="0073428B">
        <w:rPr>
          <w:rFonts w:eastAsia="Times New Roman"/>
          <w:noProof/>
        </w:rPr>
        <w:drawing>
          <wp:inline distT="0" distB="0" distL="0" distR="0" wp14:anchorId="6DF19FF3" wp14:editId="1E1DFE28">
            <wp:extent cx="4572000" cy="1904615"/>
            <wp:effectExtent l="19050" t="19050" r="19050" b="19685"/>
            <wp:docPr id="498565734" name="Picture 1" descr="A screenshot of the Cost field completed with TBD as the las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65734" name="Picture 1" descr="A screenshot of the Cost field completed with TBD as the last configuration."/>
                    <pic:cNvPicPr/>
                  </pic:nvPicPr>
                  <pic:blipFill>
                    <a:blip r:embed="rId54"/>
                    <a:stretch>
                      <a:fillRect/>
                    </a:stretch>
                  </pic:blipFill>
                  <pic:spPr>
                    <a:xfrm>
                      <a:off x="0" y="0"/>
                      <a:ext cx="4572000" cy="1904615"/>
                    </a:xfrm>
                    <a:prstGeom prst="rect">
                      <a:avLst/>
                    </a:prstGeom>
                    <a:ln>
                      <a:solidFill>
                        <a:schemeClr val="accent1"/>
                      </a:solidFill>
                    </a:ln>
                  </pic:spPr>
                </pic:pic>
              </a:graphicData>
            </a:graphic>
          </wp:inline>
        </w:drawing>
      </w:r>
      <w:r w:rsidR="00831665" w:rsidRPr="0073428B">
        <w:rPr>
          <w:rFonts w:eastAsia="Times New Roman"/>
        </w:rPr>
        <w:br/>
      </w:r>
      <w:r w:rsidR="00831665" w:rsidRPr="0073428B">
        <w:rPr>
          <w:rFonts w:eastAsia="Times New Roman"/>
        </w:rPr>
        <w:br/>
      </w:r>
      <w:r w:rsidR="00831665" w:rsidRPr="0073428B">
        <w:rPr>
          <w:u w:val="single"/>
        </w:rPr>
        <w:t>6.</w:t>
      </w:r>
      <w:r w:rsidR="00D373A9" w:rsidRPr="0073428B">
        <w:rPr>
          <w:u w:val="single"/>
        </w:rPr>
        <w:t>4</w:t>
      </w:r>
      <w:r w:rsidR="00831665" w:rsidRPr="0073428B">
        <w:rPr>
          <w:u w:val="single"/>
        </w:rPr>
        <w:t xml:space="preserve"> Asset Tag:</w:t>
      </w:r>
      <w:r w:rsidR="00831665" w:rsidRPr="0073428B">
        <w:t xml:space="preserve"> Click the </w:t>
      </w:r>
      <w:r w:rsidR="00831665" w:rsidRPr="0073428B">
        <w:rPr>
          <w:b/>
          <w:bCs/>
        </w:rPr>
        <w:t>Add</w:t>
      </w:r>
      <w:r w:rsidR="00831665" w:rsidRPr="0073428B">
        <w:t xml:space="preserve"> button at the top under the Inputs tab. Search for the Asset Tag column and click on it to add it as an input. Find the new input by scrolling down on the Inputs tab. This time we will use </w:t>
      </w:r>
      <w:r w:rsidR="00831665" w:rsidRPr="0073428B">
        <w:rPr>
          <w:b/>
          <w:bCs/>
        </w:rPr>
        <w:t xml:space="preserve">Dynamically fille with </w:t>
      </w:r>
      <w:proofErr w:type="gramStart"/>
      <w:r w:rsidR="00831665" w:rsidRPr="0073428B">
        <w:rPr>
          <w:b/>
          <w:bCs/>
        </w:rPr>
        <w:t>best</w:t>
      </w:r>
      <w:proofErr w:type="gramEnd"/>
      <w:r w:rsidR="00831665" w:rsidRPr="0073428B">
        <w:rPr>
          <w:b/>
          <w:bCs/>
        </w:rPr>
        <w:t xml:space="preserve"> option (default)</w:t>
      </w:r>
      <w:r w:rsidR="00831665" w:rsidRPr="0073428B">
        <w:t xml:space="preserve">, so the agent will decide what to put in there. Just put </w:t>
      </w:r>
      <w:r w:rsidR="00831665" w:rsidRPr="0073428B">
        <w:rPr>
          <w:b/>
          <w:bCs/>
        </w:rPr>
        <w:t>TBD</w:t>
      </w:r>
      <w:r w:rsidR="00831665" w:rsidRPr="0073428B">
        <w:t xml:space="preserve"> in the Description, </w:t>
      </w:r>
      <w:r w:rsidR="00831665" w:rsidRPr="0073428B">
        <w:rPr>
          <w:b/>
          <w:bCs/>
        </w:rPr>
        <w:t>uncheck</w:t>
      </w:r>
      <w:r w:rsidR="00831665" w:rsidRPr="0073428B">
        <w:t xml:space="preserve"> ‘Should prompt user’, and set ‘Action if no entity found’ to </w:t>
      </w:r>
      <w:r w:rsidR="00831665" w:rsidRPr="0073428B">
        <w:rPr>
          <w:b/>
          <w:bCs/>
        </w:rPr>
        <w:t>Set variable to empty</w:t>
      </w:r>
      <w:r w:rsidR="00831665" w:rsidRPr="0073428B">
        <w:t>.</w:t>
      </w:r>
      <w:r w:rsidR="00831665" w:rsidRPr="0073428B">
        <w:br/>
      </w:r>
      <w:r w:rsidR="00831665" w:rsidRPr="0073428B">
        <w:br/>
      </w:r>
      <w:r w:rsidR="0080171C" w:rsidRPr="0073428B">
        <w:rPr>
          <w:rFonts w:eastAsia="Times New Roman"/>
          <w:noProof/>
        </w:rPr>
        <w:drawing>
          <wp:inline distT="0" distB="0" distL="0" distR="0" wp14:anchorId="3406486F" wp14:editId="53D3C3FF">
            <wp:extent cx="4572000" cy="1901841"/>
            <wp:effectExtent l="19050" t="19050" r="19050" b="22225"/>
            <wp:docPr id="1640381441" name="Picture 1" descr="A screenshot of the Asset Tag field completed with TBD as the las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1441" name="Picture 1" descr="A screenshot of the Asset Tag field completed with TBD as the last configuration."/>
                    <pic:cNvPicPr/>
                  </pic:nvPicPr>
                  <pic:blipFill>
                    <a:blip r:embed="rId55"/>
                    <a:stretch>
                      <a:fillRect/>
                    </a:stretch>
                  </pic:blipFill>
                  <pic:spPr>
                    <a:xfrm>
                      <a:off x="0" y="0"/>
                      <a:ext cx="4572000" cy="1901841"/>
                    </a:xfrm>
                    <a:prstGeom prst="rect">
                      <a:avLst/>
                    </a:prstGeom>
                    <a:ln>
                      <a:solidFill>
                        <a:schemeClr val="accent1"/>
                      </a:solidFill>
                    </a:ln>
                  </pic:spPr>
                </pic:pic>
              </a:graphicData>
            </a:graphic>
          </wp:inline>
        </w:drawing>
      </w:r>
    </w:p>
    <w:p w14:paraId="1C715F50" w14:textId="77777777" w:rsidR="00D373A9" w:rsidRPr="0073428B" w:rsidRDefault="00D373A9" w:rsidP="00E65D5D">
      <w:pPr>
        <w:pStyle w:val="Steps"/>
        <w:numPr>
          <w:ilvl w:val="0"/>
          <w:numId w:val="0"/>
        </w:numPr>
        <w:ind w:left="900"/>
        <w:rPr>
          <w:rFonts w:eastAsia="Times New Roman"/>
        </w:rPr>
      </w:pPr>
    </w:p>
    <w:p w14:paraId="3B043A0B" w14:textId="709F9683" w:rsidR="001E6B0D" w:rsidRPr="0073428B" w:rsidRDefault="00D373A9" w:rsidP="001E6B0D">
      <w:pPr>
        <w:pStyle w:val="Steps"/>
        <w:numPr>
          <w:ilvl w:val="0"/>
          <w:numId w:val="0"/>
        </w:numPr>
        <w:ind w:left="900"/>
        <w:rPr>
          <w:rFonts w:eastAsia="Times New Roman"/>
        </w:rPr>
      </w:pPr>
      <w:r w:rsidRPr="0073428B">
        <w:rPr>
          <w:u w:val="single"/>
        </w:rPr>
        <w:t>6.5 Re</w:t>
      </w:r>
      <w:r w:rsidR="00D8226F" w:rsidRPr="0073428B">
        <w:rPr>
          <w:u w:val="single"/>
        </w:rPr>
        <w:t>cipient</w:t>
      </w:r>
      <w:r w:rsidRPr="0073428B">
        <w:rPr>
          <w:u w:val="single"/>
        </w:rPr>
        <w:t>:</w:t>
      </w:r>
      <w:r w:rsidRPr="0073428B">
        <w:t xml:space="preserve"> Click the </w:t>
      </w:r>
      <w:r w:rsidRPr="0073428B">
        <w:rPr>
          <w:b/>
          <w:bCs/>
        </w:rPr>
        <w:t>Add</w:t>
      </w:r>
      <w:r w:rsidRPr="0073428B">
        <w:t xml:space="preserve"> button at the top under the Inputs tab. Search for the</w:t>
      </w:r>
      <w:r w:rsidR="00D8226F" w:rsidRPr="0073428B">
        <w:t xml:space="preserve"> Recipient </w:t>
      </w:r>
      <w:r w:rsidRPr="0073428B">
        <w:t xml:space="preserve">column and click on it to add it as an input. Find the new input by scrolling down on the Inputs tab. This time we will use </w:t>
      </w:r>
      <w:r w:rsidRPr="0073428B">
        <w:rPr>
          <w:b/>
          <w:bCs/>
        </w:rPr>
        <w:t xml:space="preserve">Dynamically fille with </w:t>
      </w:r>
      <w:proofErr w:type="gramStart"/>
      <w:r w:rsidRPr="0073428B">
        <w:rPr>
          <w:b/>
          <w:bCs/>
        </w:rPr>
        <w:t>best</w:t>
      </w:r>
      <w:proofErr w:type="gramEnd"/>
      <w:r w:rsidRPr="0073428B">
        <w:rPr>
          <w:b/>
          <w:bCs/>
        </w:rPr>
        <w:t xml:space="preserve"> option (default)</w:t>
      </w:r>
      <w:r w:rsidRPr="0073428B">
        <w:t xml:space="preserve">, so the agent will decide what to put in there. </w:t>
      </w:r>
      <w:r w:rsidR="001E6B0D" w:rsidRPr="0073428B">
        <w:t xml:space="preserve">Please note that in this case, the SharePoint column for Recipient is formatted as ‘single line text’. </w:t>
      </w:r>
      <w:r w:rsidRPr="0073428B">
        <w:t xml:space="preserve">Just put </w:t>
      </w:r>
      <w:r w:rsidRPr="0073428B">
        <w:rPr>
          <w:b/>
          <w:bCs/>
        </w:rPr>
        <w:t>TBD</w:t>
      </w:r>
      <w:r w:rsidRPr="0073428B">
        <w:t xml:space="preserve"> in the Description, </w:t>
      </w:r>
      <w:r w:rsidRPr="0073428B">
        <w:rPr>
          <w:b/>
          <w:bCs/>
        </w:rPr>
        <w:t>uncheck</w:t>
      </w:r>
      <w:r w:rsidRPr="0073428B">
        <w:t xml:space="preserve"> ‘Should prompt user’, and set ‘Action if no entity found’ to </w:t>
      </w:r>
      <w:r w:rsidRPr="0073428B">
        <w:rPr>
          <w:b/>
          <w:bCs/>
        </w:rPr>
        <w:t>Set variable to empty</w:t>
      </w:r>
      <w:r w:rsidRPr="0073428B">
        <w:t>.</w:t>
      </w:r>
      <w:r w:rsidR="001E6B0D" w:rsidRPr="0073428B">
        <w:br/>
      </w:r>
      <w:r w:rsidR="001E6B0D" w:rsidRPr="0073428B">
        <w:br/>
      </w:r>
      <w:r w:rsidR="00C84F8B" w:rsidRPr="0073428B">
        <w:rPr>
          <w:noProof/>
        </w:rPr>
        <w:lastRenderedPageBreak/>
        <w:drawing>
          <wp:inline distT="0" distB="0" distL="0" distR="0" wp14:anchorId="740715D7" wp14:editId="514131A0">
            <wp:extent cx="4572000" cy="1940673"/>
            <wp:effectExtent l="19050" t="19050" r="19050" b="21590"/>
            <wp:docPr id="83439783" name="Picture 1" descr="A screenshot of the Recipient field completed with TBD as the las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39783" name="Picture 1" descr="A screenshot of the Recipient field completed with TBD as the last configuration."/>
                    <pic:cNvPicPr/>
                  </pic:nvPicPr>
                  <pic:blipFill>
                    <a:blip r:embed="rId56"/>
                    <a:stretch>
                      <a:fillRect/>
                    </a:stretch>
                  </pic:blipFill>
                  <pic:spPr>
                    <a:xfrm>
                      <a:off x="0" y="0"/>
                      <a:ext cx="4572000" cy="1940673"/>
                    </a:xfrm>
                    <a:prstGeom prst="rect">
                      <a:avLst/>
                    </a:prstGeom>
                    <a:ln>
                      <a:solidFill>
                        <a:schemeClr val="accent1"/>
                      </a:solidFill>
                    </a:ln>
                  </pic:spPr>
                </pic:pic>
              </a:graphicData>
            </a:graphic>
          </wp:inline>
        </w:drawing>
      </w:r>
      <w:r w:rsidR="001E6B0D" w:rsidRPr="0073428B">
        <w:br/>
      </w:r>
      <w:r w:rsidR="001E6B0D" w:rsidRPr="0073428B">
        <w:br/>
      </w:r>
      <w:r w:rsidR="001E6B0D" w:rsidRPr="0073428B">
        <w:rPr>
          <w:u w:val="single"/>
        </w:rPr>
        <w:t>6.6 Description:</w:t>
      </w:r>
      <w:r w:rsidR="001E6B0D" w:rsidRPr="0073428B">
        <w:t xml:space="preserve"> Click the </w:t>
      </w:r>
      <w:r w:rsidR="001E6B0D" w:rsidRPr="0073428B">
        <w:rPr>
          <w:b/>
          <w:bCs/>
        </w:rPr>
        <w:t>Add</w:t>
      </w:r>
      <w:r w:rsidR="001E6B0D" w:rsidRPr="0073428B">
        <w:t xml:space="preserve"> button at the top under the Inputs tab. Search for the Description column and click on it to add it as an input. Find the new input by scrolling down on the Inputs tab. This time we will use </w:t>
      </w:r>
      <w:r w:rsidR="001E6B0D" w:rsidRPr="0073428B">
        <w:rPr>
          <w:b/>
          <w:bCs/>
        </w:rPr>
        <w:t xml:space="preserve">Dynamically fille with </w:t>
      </w:r>
      <w:proofErr w:type="gramStart"/>
      <w:r w:rsidR="001E6B0D" w:rsidRPr="0073428B">
        <w:rPr>
          <w:b/>
          <w:bCs/>
        </w:rPr>
        <w:t>best</w:t>
      </w:r>
      <w:proofErr w:type="gramEnd"/>
      <w:r w:rsidR="001E6B0D" w:rsidRPr="0073428B">
        <w:rPr>
          <w:b/>
          <w:bCs/>
        </w:rPr>
        <w:t xml:space="preserve"> option (default)</w:t>
      </w:r>
      <w:r w:rsidR="001E6B0D" w:rsidRPr="0073428B">
        <w:t xml:space="preserve">, so the agent will decide what to put in there. Just put </w:t>
      </w:r>
      <w:r w:rsidR="001E6B0D" w:rsidRPr="0073428B">
        <w:rPr>
          <w:b/>
          <w:bCs/>
        </w:rPr>
        <w:t>TBD</w:t>
      </w:r>
      <w:r w:rsidR="001E6B0D" w:rsidRPr="0073428B">
        <w:t xml:space="preserve"> in the Description, </w:t>
      </w:r>
      <w:r w:rsidR="001E6B0D" w:rsidRPr="0073428B">
        <w:rPr>
          <w:b/>
          <w:bCs/>
        </w:rPr>
        <w:t>uncheck</w:t>
      </w:r>
      <w:r w:rsidR="001E6B0D" w:rsidRPr="0073428B">
        <w:t xml:space="preserve"> ‘Should prompt user’, and set ‘Action if no entity found’ to </w:t>
      </w:r>
      <w:r w:rsidR="001E6B0D" w:rsidRPr="0073428B">
        <w:rPr>
          <w:b/>
          <w:bCs/>
        </w:rPr>
        <w:t>Set variable to empty</w:t>
      </w:r>
      <w:r w:rsidR="001E6B0D" w:rsidRPr="0073428B">
        <w:t>.</w:t>
      </w:r>
      <w:r w:rsidR="007E4972" w:rsidRPr="0073428B">
        <w:t xml:space="preserve"> </w:t>
      </w:r>
    </w:p>
    <w:p w14:paraId="083D3157" w14:textId="4299715B" w:rsidR="00D373A9" w:rsidRPr="0073428B" w:rsidRDefault="00DE5971" w:rsidP="00E65D5D">
      <w:pPr>
        <w:pStyle w:val="Steps"/>
        <w:numPr>
          <w:ilvl w:val="0"/>
          <w:numId w:val="0"/>
        </w:numPr>
        <w:ind w:left="900"/>
        <w:rPr>
          <w:rFonts w:eastAsia="Times New Roman"/>
        </w:rPr>
      </w:pPr>
      <w:r w:rsidRPr="0073428B">
        <w:rPr>
          <w:rFonts w:eastAsia="Times New Roman"/>
        </w:rPr>
        <w:br/>
      </w:r>
      <w:r w:rsidRPr="0073428B">
        <w:rPr>
          <w:rFonts w:eastAsia="Times New Roman"/>
          <w:noProof/>
        </w:rPr>
        <w:drawing>
          <wp:inline distT="0" distB="0" distL="0" distR="0" wp14:anchorId="139E87F4" wp14:editId="46D7A675">
            <wp:extent cx="4572000" cy="2017412"/>
            <wp:effectExtent l="19050" t="19050" r="19050" b="20955"/>
            <wp:docPr id="564571558" name="Picture 1" descr="A screenshot of the Description field completed with TBD as the last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71558" name="Picture 1" descr="A screenshot of the Description field completed with TBD as the last configuration."/>
                    <pic:cNvPicPr/>
                  </pic:nvPicPr>
                  <pic:blipFill>
                    <a:blip r:embed="rId57"/>
                    <a:stretch>
                      <a:fillRect/>
                    </a:stretch>
                  </pic:blipFill>
                  <pic:spPr>
                    <a:xfrm>
                      <a:off x="0" y="0"/>
                      <a:ext cx="4572000" cy="2017412"/>
                    </a:xfrm>
                    <a:prstGeom prst="rect">
                      <a:avLst/>
                    </a:prstGeom>
                    <a:ln>
                      <a:solidFill>
                        <a:schemeClr val="accent1"/>
                      </a:solidFill>
                    </a:ln>
                  </pic:spPr>
                </pic:pic>
              </a:graphicData>
            </a:graphic>
          </wp:inline>
        </w:drawing>
      </w:r>
    </w:p>
    <w:p w14:paraId="6189FFA1" w14:textId="77777777" w:rsidR="004E100D" w:rsidRPr="0073428B" w:rsidRDefault="004E100D" w:rsidP="004E100D">
      <w:pPr>
        <w:pStyle w:val="ListParagraph"/>
      </w:pPr>
    </w:p>
    <w:p w14:paraId="06D8DB17" w14:textId="42284EAF" w:rsidR="00837F17" w:rsidRPr="0073428B" w:rsidRDefault="00E71508" w:rsidP="00D34E83">
      <w:pPr>
        <w:pStyle w:val="Steps"/>
        <w:numPr>
          <w:ilvl w:val="0"/>
          <w:numId w:val="29"/>
        </w:numPr>
        <w:ind w:left="900" w:hanging="900"/>
        <w:rPr>
          <w:rFonts w:eastAsia="Times New Roman"/>
        </w:rPr>
      </w:pPr>
      <w:r w:rsidRPr="0073428B">
        <w:t xml:space="preserve">Take a moment to check your work </w:t>
      </w:r>
      <w:r w:rsidR="00837F17" w:rsidRPr="0073428B">
        <w:t xml:space="preserve">for all the inputs and outputs for Create Hardware Request </w:t>
      </w:r>
      <w:proofErr w:type="gramStart"/>
      <w:r w:rsidR="00837F17" w:rsidRPr="0073428B">
        <w:t>item</w:t>
      </w:r>
      <w:proofErr w:type="gramEnd"/>
      <w:r w:rsidR="00837F17" w:rsidRPr="0073428B">
        <w:t>.</w:t>
      </w:r>
      <w:r w:rsidR="00862D75" w:rsidRPr="0073428B">
        <w:t xml:space="preserve"> It is important to</w:t>
      </w:r>
      <w:r w:rsidR="00B65504" w:rsidRPr="0073428B">
        <w:t xml:space="preserve"> double</w:t>
      </w:r>
      <w:r w:rsidR="007E4972" w:rsidRPr="0073428B">
        <w:t>-</w:t>
      </w:r>
      <w:r w:rsidR="00862D75" w:rsidRPr="0073428B">
        <w:t xml:space="preserve">check details like this for autonomous agents, as this will ensure tests are executed without </w:t>
      </w:r>
      <w:r w:rsidR="00930300" w:rsidRPr="0073428B">
        <w:t xml:space="preserve">a </w:t>
      </w:r>
      <w:r w:rsidR="001C698F" w:rsidRPr="0073428B">
        <w:t>glitch</w:t>
      </w:r>
      <w:r w:rsidR="00930300" w:rsidRPr="0073428B">
        <w:t>!</w:t>
      </w:r>
      <w:r w:rsidR="007E4972" w:rsidRPr="0073428B">
        <w:t xml:space="preserve"> Click </w:t>
      </w:r>
      <w:r w:rsidR="007E4972" w:rsidRPr="0073428B">
        <w:rPr>
          <w:b/>
          <w:bCs/>
        </w:rPr>
        <w:t>Save</w:t>
      </w:r>
      <w:r w:rsidR="007E4972" w:rsidRPr="0073428B">
        <w:t xml:space="preserve"> when you’re done checking and revising things.</w:t>
      </w:r>
      <w:r w:rsidR="00837F17" w:rsidRPr="0073428B">
        <w:br/>
      </w:r>
    </w:p>
    <w:p w14:paraId="47247E3B" w14:textId="12DB81BD" w:rsidR="003F0BD6" w:rsidRPr="0073428B" w:rsidRDefault="007E4972" w:rsidP="003F0BD6">
      <w:pPr>
        <w:pStyle w:val="Steps"/>
        <w:numPr>
          <w:ilvl w:val="0"/>
          <w:numId w:val="29"/>
        </w:numPr>
        <w:ind w:left="900" w:hanging="900"/>
        <w:rPr>
          <w:rFonts w:eastAsia="Times New Roman"/>
        </w:rPr>
      </w:pPr>
      <w:r w:rsidRPr="0073428B">
        <w:t>Next, w</w:t>
      </w:r>
      <w:r w:rsidR="003F0BD6" w:rsidRPr="0073428B">
        <w:t>e will set up a Power Automate flow which will create an approval process, that if approved, will create a Teams meeting to schedule the training.</w:t>
      </w:r>
      <w:r w:rsidR="000A20B2" w:rsidRPr="0073428B">
        <w:t xml:space="preserve"> Cloud flows are great for automating more complex steps than a simple connector might </w:t>
      </w:r>
      <w:r w:rsidR="00237762" w:rsidRPr="0073428B">
        <w:t>be used for.</w:t>
      </w:r>
      <w:r w:rsidR="000F60EC" w:rsidRPr="0073428B">
        <w:br/>
      </w:r>
      <w:r w:rsidR="000F60EC" w:rsidRPr="0073428B">
        <w:br/>
        <w:t xml:space="preserve">As you may recall, </w:t>
      </w:r>
      <w:r w:rsidR="00237762" w:rsidRPr="0073428B">
        <w:t xml:space="preserve">training </w:t>
      </w:r>
      <w:r w:rsidR="001C698F" w:rsidRPr="0073428B">
        <w:t xml:space="preserve">requirements </w:t>
      </w:r>
      <w:r w:rsidR="00237762" w:rsidRPr="0073428B">
        <w:t>for new employees are listed in the Training.doc we uploaded earlier. So</w:t>
      </w:r>
      <w:r w:rsidR="001C698F" w:rsidRPr="0073428B">
        <w:t>,</w:t>
      </w:r>
      <w:r w:rsidR="00237762" w:rsidRPr="0073428B">
        <w:t xml:space="preserve"> our </w:t>
      </w:r>
      <w:r w:rsidR="000F60EC" w:rsidRPr="0073428B">
        <w:t>flow will do two things; 1. Determine the training needed for the new employee</w:t>
      </w:r>
      <w:r w:rsidR="001C698F" w:rsidRPr="0073428B">
        <w:t xml:space="preserve"> based on department</w:t>
      </w:r>
      <w:r w:rsidR="000F60EC" w:rsidRPr="0073428B">
        <w:t xml:space="preserve">, and 2. Schedule a Teams meeting for the training. We will </w:t>
      </w:r>
      <w:r w:rsidR="001C698F" w:rsidRPr="0073428B">
        <w:t>include</w:t>
      </w:r>
      <w:r w:rsidR="000F60EC" w:rsidRPr="0073428B">
        <w:t xml:space="preserve"> an approval process in the middle, so that someone will have to approve the meeting before the invite is sent out.</w:t>
      </w:r>
      <w:r w:rsidR="003F0BD6" w:rsidRPr="0073428B">
        <w:br/>
      </w:r>
    </w:p>
    <w:p w14:paraId="495032DE" w14:textId="1F60D80B" w:rsidR="000A20B2" w:rsidRPr="0073428B" w:rsidRDefault="00D34E83" w:rsidP="00D34E83">
      <w:pPr>
        <w:pStyle w:val="Steps"/>
        <w:numPr>
          <w:ilvl w:val="0"/>
          <w:numId w:val="29"/>
        </w:numPr>
        <w:ind w:left="900" w:hanging="900"/>
      </w:pPr>
      <w:r w:rsidRPr="0073428B">
        <w:t xml:space="preserve">Click on the </w:t>
      </w:r>
      <w:r w:rsidRPr="0073428B">
        <w:rPr>
          <w:b/>
          <w:bCs/>
        </w:rPr>
        <w:t>Actions</w:t>
      </w:r>
      <w:r w:rsidRPr="0073428B">
        <w:t xml:space="preserve"> tab, then </w:t>
      </w:r>
      <w:r w:rsidRPr="0073428B">
        <w:rPr>
          <w:b/>
          <w:bCs/>
        </w:rPr>
        <w:t>Add an Action</w:t>
      </w:r>
      <w:r w:rsidRPr="0073428B">
        <w:t xml:space="preserve"> to begin, select </w:t>
      </w:r>
      <w:r w:rsidRPr="0073428B">
        <w:rPr>
          <w:b/>
          <w:bCs/>
        </w:rPr>
        <w:t>New Power Automate flow</w:t>
      </w:r>
      <w:r w:rsidRPr="0073428B">
        <w:t xml:space="preserve">. </w:t>
      </w:r>
      <w:r w:rsidR="00C62584" w:rsidRPr="0073428B">
        <w:br/>
      </w:r>
      <w:r w:rsidR="00C62584" w:rsidRPr="0073428B">
        <w:br/>
      </w:r>
      <w:r w:rsidR="00C62584" w:rsidRPr="0073428B">
        <w:rPr>
          <w:noProof/>
        </w:rPr>
        <w:lastRenderedPageBreak/>
        <w:drawing>
          <wp:inline distT="0" distB="0" distL="0" distR="0" wp14:anchorId="73D9CAD2" wp14:editId="293CD814">
            <wp:extent cx="1828800" cy="1704622"/>
            <wp:effectExtent l="19050" t="19050" r="19050" b="10160"/>
            <wp:docPr id="601728084" name="Picture 1" descr="A screenshot of the dropdown at the top of the Add action dialog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28084" name="Picture 1" descr="A screenshot of the dropdown at the top of the Add action dialog in Copilot Studio."/>
                    <pic:cNvPicPr/>
                  </pic:nvPicPr>
                  <pic:blipFill>
                    <a:blip r:embed="rId58"/>
                    <a:stretch>
                      <a:fillRect/>
                    </a:stretch>
                  </pic:blipFill>
                  <pic:spPr>
                    <a:xfrm>
                      <a:off x="0" y="0"/>
                      <a:ext cx="1828800" cy="1704622"/>
                    </a:xfrm>
                    <a:prstGeom prst="rect">
                      <a:avLst/>
                    </a:prstGeom>
                    <a:ln>
                      <a:solidFill>
                        <a:schemeClr val="tx1"/>
                      </a:solidFill>
                    </a:ln>
                  </pic:spPr>
                </pic:pic>
              </a:graphicData>
            </a:graphic>
          </wp:inline>
        </w:drawing>
      </w:r>
      <w:r w:rsidR="00C62584" w:rsidRPr="0073428B">
        <w:br/>
      </w:r>
      <w:r w:rsidR="00C62584" w:rsidRPr="0073428B">
        <w:br/>
      </w:r>
      <w:r w:rsidRPr="0073428B">
        <w:t xml:space="preserve">Notice that </w:t>
      </w:r>
      <w:r w:rsidR="00953AB0" w:rsidRPr="0073428B">
        <w:t>the</w:t>
      </w:r>
      <w:r w:rsidRPr="0073428B">
        <w:t xml:space="preserve"> new flow </w:t>
      </w:r>
      <w:r w:rsidR="00953AB0" w:rsidRPr="0073428B">
        <w:t xml:space="preserve">created </w:t>
      </w:r>
      <w:r w:rsidRPr="0073428B">
        <w:t xml:space="preserve">is preconfigured with </w:t>
      </w:r>
      <w:r w:rsidRPr="0073428B">
        <w:rPr>
          <w:b/>
          <w:bCs/>
        </w:rPr>
        <w:t>a</w:t>
      </w:r>
      <w:r w:rsidR="00C62584" w:rsidRPr="0073428B">
        <w:rPr>
          <w:b/>
          <w:bCs/>
        </w:rPr>
        <w:t xml:space="preserve">n input </w:t>
      </w:r>
      <w:r w:rsidRPr="0073428B">
        <w:rPr>
          <w:b/>
          <w:bCs/>
        </w:rPr>
        <w:t>trigger</w:t>
      </w:r>
      <w:r w:rsidRPr="0073428B">
        <w:t xml:space="preserve"> from Copilot Studio, and a </w:t>
      </w:r>
      <w:r w:rsidRPr="0073428B">
        <w:rPr>
          <w:b/>
          <w:bCs/>
        </w:rPr>
        <w:t>response action</w:t>
      </w:r>
      <w:r w:rsidRPr="0073428B">
        <w:t xml:space="preserve"> which can send information back to Copilot Studio when completed. </w:t>
      </w:r>
      <w:r w:rsidR="009E0F89" w:rsidRPr="0073428B">
        <w:t xml:space="preserve">We will insert actions between these two in </w:t>
      </w:r>
      <w:proofErr w:type="gramStart"/>
      <w:r w:rsidR="009E0F89" w:rsidRPr="0073428B">
        <w:t>the order</w:t>
      </w:r>
      <w:proofErr w:type="gramEnd"/>
      <w:r w:rsidR="009E0F89" w:rsidRPr="0073428B">
        <w:t xml:space="preserve"> we’d like them to occur.</w:t>
      </w:r>
      <w:r w:rsidRPr="0073428B">
        <w:t xml:space="preserve"> </w:t>
      </w:r>
      <w:r w:rsidR="00E62CCF" w:rsidRPr="0073428B">
        <w:br/>
      </w:r>
      <w:r w:rsidR="00E62CCF" w:rsidRPr="0073428B">
        <w:br/>
      </w:r>
      <w:r w:rsidR="00E62CCF" w:rsidRPr="0073428B">
        <w:rPr>
          <w:noProof/>
        </w:rPr>
        <w:drawing>
          <wp:inline distT="0" distB="0" distL="0" distR="0" wp14:anchorId="4A2DF85A" wp14:editId="3B9B6F35">
            <wp:extent cx="4953691" cy="2419688"/>
            <wp:effectExtent l="0" t="0" r="0" b="0"/>
            <wp:docPr id="2006217282" name="Picture 1" descr="A screenshot of the default trigger and response action for Copilot Studio f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17282" name="Picture 1" descr="A screenshot of the default trigger and response action for Copilot Studio flows."/>
                    <pic:cNvPicPr/>
                  </pic:nvPicPr>
                  <pic:blipFill>
                    <a:blip r:embed="rId59"/>
                    <a:stretch>
                      <a:fillRect/>
                    </a:stretch>
                  </pic:blipFill>
                  <pic:spPr>
                    <a:xfrm>
                      <a:off x="0" y="0"/>
                      <a:ext cx="4953691" cy="2419688"/>
                    </a:xfrm>
                    <a:prstGeom prst="rect">
                      <a:avLst/>
                    </a:prstGeom>
                  </pic:spPr>
                </pic:pic>
              </a:graphicData>
            </a:graphic>
          </wp:inline>
        </w:drawing>
      </w:r>
    </w:p>
    <w:p w14:paraId="4081246E" w14:textId="797CF1AB" w:rsidR="00A4572C" w:rsidRPr="0073428B" w:rsidRDefault="00A4572C" w:rsidP="000A20B2">
      <w:pPr>
        <w:pStyle w:val="Steps"/>
        <w:numPr>
          <w:ilvl w:val="0"/>
          <w:numId w:val="0"/>
        </w:numPr>
        <w:ind w:left="900"/>
        <w:rPr>
          <w:rFonts w:eastAsia="Times New Roman"/>
        </w:rPr>
      </w:pPr>
      <w:r w:rsidRPr="0073428B">
        <w:br/>
      </w:r>
      <w:r w:rsidRPr="0073428B">
        <w:br/>
      </w:r>
    </w:p>
    <w:p w14:paraId="0C6B33A8" w14:textId="6C6B82D9" w:rsidR="00A14053" w:rsidRPr="0073428B" w:rsidRDefault="009E0F89" w:rsidP="00D34E83">
      <w:pPr>
        <w:pStyle w:val="Steps"/>
        <w:numPr>
          <w:ilvl w:val="0"/>
          <w:numId w:val="29"/>
        </w:numPr>
        <w:ind w:left="900" w:hanging="900"/>
        <w:rPr>
          <w:rFonts w:eastAsia="Times New Roman"/>
        </w:rPr>
      </w:pPr>
      <w:r w:rsidRPr="0073428B">
        <w:rPr>
          <w:rFonts w:eastAsia="Times New Roman"/>
        </w:rPr>
        <w:t>Let’s start by configuring</w:t>
      </w:r>
      <w:r w:rsidR="00351C37" w:rsidRPr="0073428B">
        <w:rPr>
          <w:rFonts w:eastAsia="Times New Roman"/>
        </w:rPr>
        <w:t xml:space="preserve"> the inputs by clicking on the trigger </w:t>
      </w:r>
      <w:r w:rsidR="00351C37" w:rsidRPr="0073428B">
        <w:rPr>
          <w:rFonts w:eastAsia="Times New Roman"/>
          <w:b/>
          <w:bCs/>
        </w:rPr>
        <w:t>Run a flow from Copilot</w:t>
      </w:r>
      <w:r w:rsidR="00351C37" w:rsidRPr="0073428B">
        <w:rPr>
          <w:rFonts w:eastAsia="Times New Roman"/>
        </w:rPr>
        <w:t>.</w:t>
      </w:r>
      <w:r w:rsidR="00A14053" w:rsidRPr="0073428B">
        <w:rPr>
          <w:rFonts w:eastAsia="Times New Roman"/>
        </w:rPr>
        <w:t xml:space="preserve"> </w:t>
      </w:r>
      <w:r w:rsidR="00A14053" w:rsidRPr="0073428B">
        <w:rPr>
          <w:rFonts w:eastAsia="Times New Roman"/>
        </w:rPr>
        <w:br/>
      </w:r>
      <w:r w:rsidR="00CF7724" w:rsidRPr="0073428B">
        <w:rPr>
          <w:rFonts w:eastAsia="Times New Roman"/>
        </w:rPr>
        <w:t>To</w:t>
      </w:r>
      <w:r w:rsidR="00351C37" w:rsidRPr="0073428B">
        <w:rPr>
          <w:rFonts w:eastAsia="Times New Roman"/>
        </w:rPr>
        <w:t xml:space="preserve"> </w:t>
      </w:r>
      <w:r w:rsidR="00B47EA1" w:rsidRPr="0073428B">
        <w:rPr>
          <w:rFonts w:eastAsia="Times New Roman"/>
        </w:rPr>
        <w:t xml:space="preserve">create the meeting invite we need four inputs: </w:t>
      </w:r>
      <w:r w:rsidR="00A14053" w:rsidRPr="0073428B">
        <w:rPr>
          <w:rFonts w:eastAsia="Times New Roman"/>
        </w:rPr>
        <w:t>Start</w:t>
      </w:r>
      <w:r w:rsidR="00B47EA1" w:rsidRPr="0073428B">
        <w:rPr>
          <w:rFonts w:eastAsia="Times New Roman"/>
        </w:rPr>
        <w:t xml:space="preserve">, </w:t>
      </w:r>
      <w:r w:rsidR="00A14053" w:rsidRPr="0073428B">
        <w:rPr>
          <w:rFonts w:eastAsia="Times New Roman"/>
        </w:rPr>
        <w:t xml:space="preserve">End, </w:t>
      </w:r>
      <w:r w:rsidR="00B47EA1" w:rsidRPr="0073428B">
        <w:rPr>
          <w:rFonts w:eastAsia="Times New Roman"/>
        </w:rPr>
        <w:t xml:space="preserve">Meeting </w:t>
      </w:r>
      <w:r w:rsidR="00A14053" w:rsidRPr="0073428B">
        <w:rPr>
          <w:rFonts w:eastAsia="Times New Roman"/>
        </w:rPr>
        <w:t>Title,</w:t>
      </w:r>
      <w:r w:rsidR="00B47EA1" w:rsidRPr="0073428B">
        <w:rPr>
          <w:rFonts w:eastAsia="Times New Roman"/>
        </w:rPr>
        <w:t xml:space="preserve"> and </w:t>
      </w:r>
      <w:r w:rsidR="00A14053" w:rsidRPr="0073428B">
        <w:rPr>
          <w:rFonts w:eastAsia="Times New Roman"/>
        </w:rPr>
        <w:t>email address</w:t>
      </w:r>
      <w:r w:rsidR="00A85126" w:rsidRPr="0073428B">
        <w:rPr>
          <w:rFonts w:eastAsia="Times New Roman"/>
        </w:rPr>
        <w:t xml:space="preserve"> of the employee</w:t>
      </w:r>
      <w:r w:rsidR="00B47EA1" w:rsidRPr="0073428B">
        <w:rPr>
          <w:rFonts w:eastAsia="Times New Roman"/>
        </w:rPr>
        <w:t>. (The organizer will be the Copilot Maker in this case.)</w:t>
      </w:r>
      <w:r w:rsidR="00CF7724" w:rsidRPr="0073428B">
        <w:rPr>
          <w:rFonts w:eastAsia="Times New Roman"/>
        </w:rPr>
        <w:t xml:space="preserve"> Please add four inputs by clicking the </w:t>
      </w:r>
      <w:r w:rsidR="00CF7724" w:rsidRPr="0073428B">
        <w:rPr>
          <w:rFonts w:eastAsia="Times New Roman"/>
          <w:b/>
          <w:bCs/>
        </w:rPr>
        <w:t>+Add input</w:t>
      </w:r>
      <w:r w:rsidR="00CF7724" w:rsidRPr="0073428B">
        <w:rPr>
          <w:rFonts w:eastAsia="Times New Roman"/>
        </w:rPr>
        <w:t xml:space="preserve"> button and </w:t>
      </w:r>
      <w:r w:rsidR="00A85126" w:rsidRPr="0073428B">
        <w:rPr>
          <w:rFonts w:eastAsia="Times New Roman"/>
        </w:rPr>
        <w:t xml:space="preserve">then I </w:t>
      </w:r>
      <w:r w:rsidR="004577E9" w:rsidRPr="0073428B">
        <w:rPr>
          <w:rFonts w:eastAsia="Times New Roman"/>
        </w:rPr>
        <w:t>created the four inputs as shown below:</w:t>
      </w:r>
      <w:r w:rsidR="004577E9" w:rsidRPr="0073428B">
        <w:rPr>
          <w:rFonts w:eastAsia="Times New Roman"/>
        </w:rPr>
        <w:br/>
      </w:r>
      <w:r w:rsidR="004577E9" w:rsidRPr="0073428B">
        <w:rPr>
          <w:rFonts w:eastAsia="Times New Roman"/>
        </w:rPr>
        <w:br/>
      </w:r>
      <w:r w:rsidR="00A85126" w:rsidRPr="0073428B">
        <w:rPr>
          <w:rFonts w:eastAsia="Times New Roman"/>
          <w:noProof/>
        </w:rPr>
        <w:lastRenderedPageBreak/>
        <w:drawing>
          <wp:inline distT="0" distB="0" distL="0" distR="0" wp14:anchorId="43A155CF" wp14:editId="63D0B3C8">
            <wp:extent cx="4572000" cy="2792665"/>
            <wp:effectExtent l="19050" t="19050" r="19050" b="27305"/>
            <wp:docPr id="2011204706" name="Picture 1" descr="A screenshot of the inputs required at the top of the Create a Teams meeting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04706" name="Picture 1" descr="A screenshot of the inputs required at the top of the Create a Teams meeting flow."/>
                    <pic:cNvPicPr/>
                  </pic:nvPicPr>
                  <pic:blipFill>
                    <a:blip r:embed="rId60"/>
                    <a:stretch>
                      <a:fillRect/>
                    </a:stretch>
                  </pic:blipFill>
                  <pic:spPr>
                    <a:xfrm>
                      <a:off x="0" y="0"/>
                      <a:ext cx="4572000" cy="2792665"/>
                    </a:xfrm>
                    <a:prstGeom prst="rect">
                      <a:avLst/>
                    </a:prstGeom>
                    <a:ln>
                      <a:solidFill>
                        <a:schemeClr val="accent1"/>
                      </a:solidFill>
                    </a:ln>
                  </pic:spPr>
                </pic:pic>
              </a:graphicData>
            </a:graphic>
          </wp:inline>
        </w:drawing>
      </w:r>
      <w:r w:rsidR="00CF7724" w:rsidRPr="0073428B">
        <w:rPr>
          <w:rFonts w:eastAsia="Times New Roman"/>
        </w:rPr>
        <w:br/>
      </w:r>
      <w:r w:rsidR="00CF7724" w:rsidRPr="0073428B">
        <w:rPr>
          <w:rFonts w:eastAsia="Times New Roman"/>
        </w:rPr>
        <w:br/>
      </w:r>
      <w:r w:rsidR="00A14053" w:rsidRPr="0073428B">
        <w:rPr>
          <w:rFonts w:eastAsia="Times New Roman"/>
        </w:rPr>
        <w:br/>
      </w:r>
    </w:p>
    <w:p w14:paraId="1D5B5D2B" w14:textId="5511F4EA" w:rsidR="00F16D95" w:rsidRPr="0073428B" w:rsidRDefault="00A9088D" w:rsidP="00D34E83">
      <w:pPr>
        <w:pStyle w:val="Steps"/>
        <w:numPr>
          <w:ilvl w:val="0"/>
          <w:numId w:val="29"/>
        </w:numPr>
        <w:ind w:left="900" w:hanging="900"/>
        <w:rPr>
          <w:rFonts w:eastAsia="Times New Roman"/>
        </w:rPr>
      </w:pPr>
      <w:r w:rsidRPr="0073428B">
        <w:t xml:space="preserve">Return to the main canvas and click the </w:t>
      </w:r>
      <w:r w:rsidRPr="0073428B">
        <w:rPr>
          <w:b/>
          <w:bCs/>
        </w:rPr>
        <w:t>+ (plus sign)</w:t>
      </w:r>
      <w:r w:rsidRPr="0073428B">
        <w:t xml:space="preserve"> between the trigger and the action. Search for </w:t>
      </w:r>
      <w:r w:rsidR="00112AAB" w:rsidRPr="0073428B">
        <w:rPr>
          <w:b/>
          <w:bCs/>
        </w:rPr>
        <w:t xml:space="preserve">‘Create a </w:t>
      </w:r>
      <w:proofErr w:type="spellStart"/>
      <w:r w:rsidR="00112AAB" w:rsidRPr="0073428B">
        <w:rPr>
          <w:b/>
          <w:bCs/>
        </w:rPr>
        <w:t>teams</w:t>
      </w:r>
      <w:proofErr w:type="spellEnd"/>
      <w:r w:rsidR="00112AAB" w:rsidRPr="0073428B">
        <w:rPr>
          <w:b/>
          <w:bCs/>
        </w:rPr>
        <w:t xml:space="preserve"> meeting’</w:t>
      </w:r>
      <w:r w:rsidR="00112AAB" w:rsidRPr="0073428B">
        <w:t xml:space="preserve"> </w:t>
      </w:r>
      <w:r w:rsidR="003B2915" w:rsidRPr="0073428B">
        <w:t xml:space="preserve">in the search bar, </w:t>
      </w:r>
      <w:r w:rsidR="00112AAB" w:rsidRPr="0073428B">
        <w:t>then select the Microsoft Teams ‘Create a Teams meeting’ action.</w:t>
      </w:r>
      <w:r w:rsidR="00112AAB" w:rsidRPr="0073428B">
        <w:br/>
      </w:r>
      <w:r w:rsidR="00112AAB" w:rsidRPr="0073428B">
        <w:br/>
      </w:r>
      <w:r w:rsidR="00112AAB" w:rsidRPr="0073428B">
        <w:rPr>
          <w:noProof/>
        </w:rPr>
        <w:drawing>
          <wp:inline distT="0" distB="0" distL="0" distR="0" wp14:anchorId="6AB5C759" wp14:editId="570CC4DF">
            <wp:extent cx="4572000" cy="2744125"/>
            <wp:effectExtent l="19050" t="19050" r="19050" b="18415"/>
            <wp:docPr id="408258240" name="Picture 1" descr="Screenshot of the add an action dialog searching for Create a Teams meeting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58240" name="Picture 1" descr="Screenshot of the add an action dialog searching for Create a Teams meeting action."/>
                    <pic:cNvPicPr/>
                  </pic:nvPicPr>
                  <pic:blipFill>
                    <a:blip r:embed="rId61"/>
                    <a:stretch>
                      <a:fillRect/>
                    </a:stretch>
                  </pic:blipFill>
                  <pic:spPr>
                    <a:xfrm>
                      <a:off x="0" y="0"/>
                      <a:ext cx="4572000" cy="2744125"/>
                    </a:xfrm>
                    <a:prstGeom prst="rect">
                      <a:avLst/>
                    </a:prstGeom>
                    <a:ln>
                      <a:solidFill>
                        <a:schemeClr val="accent1"/>
                      </a:solidFill>
                    </a:ln>
                  </pic:spPr>
                </pic:pic>
              </a:graphicData>
            </a:graphic>
          </wp:inline>
        </w:drawing>
      </w:r>
      <w:r w:rsidR="00F16D95" w:rsidRPr="0073428B">
        <w:br/>
      </w:r>
    </w:p>
    <w:p w14:paraId="3DE0340C" w14:textId="77777777" w:rsidR="00FA5F70" w:rsidRPr="0073428B" w:rsidRDefault="00F16D95" w:rsidP="00D34E83">
      <w:pPr>
        <w:pStyle w:val="Steps"/>
        <w:numPr>
          <w:ilvl w:val="0"/>
          <w:numId w:val="29"/>
        </w:numPr>
        <w:ind w:left="900" w:hanging="900"/>
        <w:rPr>
          <w:rFonts w:eastAsia="Times New Roman"/>
        </w:rPr>
      </w:pPr>
      <w:r w:rsidRPr="0073428B">
        <w:t xml:space="preserve">The </w:t>
      </w:r>
      <w:r w:rsidR="00D82EB6" w:rsidRPr="0073428B">
        <w:t>‘</w:t>
      </w:r>
      <w:r w:rsidRPr="0073428B">
        <w:rPr>
          <w:b/>
          <w:bCs/>
        </w:rPr>
        <w:t>Create a Teams meeting</w:t>
      </w:r>
      <w:r w:rsidR="00D82EB6" w:rsidRPr="0073428B">
        <w:t>’</w:t>
      </w:r>
      <w:r w:rsidRPr="0073428B">
        <w:t xml:space="preserve"> panel will open on the left panel</w:t>
      </w:r>
      <w:r w:rsidR="00D82EB6" w:rsidRPr="0073428B">
        <w:t>. We will map the required fields from the inputs we created within the trigger using dynamic values.</w:t>
      </w:r>
      <w:r w:rsidR="00A341BE" w:rsidRPr="0073428B">
        <w:t xml:space="preserve"> </w:t>
      </w:r>
      <w:r w:rsidR="00812C77" w:rsidRPr="0073428B">
        <w:br/>
      </w:r>
      <w:r w:rsidR="00812C77" w:rsidRPr="0073428B">
        <w:br/>
      </w:r>
      <w:r w:rsidR="00E312FD" w:rsidRPr="0073428B">
        <w:rPr>
          <w:b/>
          <w:bCs/>
        </w:rPr>
        <w:t xml:space="preserve">Pro </w:t>
      </w:r>
      <w:proofErr w:type="gramStart"/>
      <w:r w:rsidR="00E312FD" w:rsidRPr="0073428B">
        <w:rPr>
          <w:b/>
          <w:bCs/>
        </w:rPr>
        <w:t>Tip</w:t>
      </w:r>
      <w:r w:rsidR="00812C77" w:rsidRPr="0073428B">
        <w:t xml:space="preserve"> :</w:t>
      </w:r>
      <w:proofErr w:type="gramEnd"/>
      <w:r w:rsidR="00812C77" w:rsidRPr="0073428B">
        <w:t xml:space="preserve"> The default name of the flow is </w:t>
      </w:r>
      <w:r w:rsidR="00E312FD" w:rsidRPr="0073428B">
        <w:t xml:space="preserve">‘When an agent calls the flow’. That name is not good enough to alert the Autonomous Agent when to use it. So, </w:t>
      </w:r>
      <w:r w:rsidR="00D8230A" w:rsidRPr="0073428B">
        <w:t>it is a best practice to</w:t>
      </w:r>
      <w:r w:rsidR="00E312FD" w:rsidRPr="0073428B">
        <w:t xml:space="preserve"> rename flows as a first step in every configuration. </w:t>
      </w:r>
      <w:r w:rsidR="00D8230A" w:rsidRPr="0073428B">
        <w:t xml:space="preserve">After the flow is created, you can use the Action tab in Copilot Studio to re-open details and </w:t>
      </w:r>
      <w:r w:rsidR="00F50F81" w:rsidRPr="0073428B">
        <w:t>match the name of the action to the display name of the flow.</w:t>
      </w:r>
      <w:r w:rsidR="00D8230A" w:rsidRPr="0073428B">
        <w:t xml:space="preserve"> Consistency matters</w:t>
      </w:r>
      <w:r w:rsidR="00FA5F70" w:rsidRPr="0073428B">
        <w:t xml:space="preserve"> to avoid confusing the agent</w:t>
      </w:r>
      <w:r w:rsidR="00D8230A" w:rsidRPr="0073428B">
        <w:t>!</w:t>
      </w:r>
      <w:r w:rsidR="00E312FD" w:rsidRPr="0073428B">
        <w:br/>
      </w:r>
      <w:r w:rsidR="00E312FD" w:rsidRPr="0073428B">
        <w:br/>
      </w:r>
      <w:r w:rsidR="00D8230A" w:rsidRPr="0073428B">
        <w:t>For now, r</w:t>
      </w:r>
      <w:r w:rsidR="00812C77" w:rsidRPr="0073428B">
        <w:t xml:space="preserve">ename the flow to </w:t>
      </w:r>
      <w:r w:rsidR="00812C77" w:rsidRPr="0073428B">
        <w:rPr>
          <w:b/>
          <w:bCs/>
        </w:rPr>
        <w:t xml:space="preserve">Schedule </w:t>
      </w:r>
      <w:r w:rsidR="00FB76FC" w:rsidRPr="0073428B">
        <w:rPr>
          <w:b/>
          <w:bCs/>
        </w:rPr>
        <w:t>m</w:t>
      </w:r>
      <w:r w:rsidR="00812C77" w:rsidRPr="0073428B">
        <w:rPr>
          <w:b/>
          <w:bCs/>
        </w:rPr>
        <w:t>eeting</w:t>
      </w:r>
      <w:r w:rsidR="00FB76FC" w:rsidRPr="0073428B">
        <w:rPr>
          <w:b/>
          <w:bCs/>
        </w:rPr>
        <w:t>s</w:t>
      </w:r>
      <w:r w:rsidR="00FA5F70" w:rsidRPr="0073428B">
        <w:rPr>
          <w:b/>
          <w:bCs/>
        </w:rPr>
        <w:t>.</w:t>
      </w:r>
      <w:r w:rsidR="00F50F81" w:rsidRPr="0073428B">
        <w:t xml:space="preserve"> </w:t>
      </w:r>
    </w:p>
    <w:p w14:paraId="60F179E1" w14:textId="17010776" w:rsidR="00EB2A97" w:rsidRPr="0073428B" w:rsidRDefault="00A341BE" w:rsidP="00FA5F70">
      <w:pPr>
        <w:ind w:left="720"/>
        <w:rPr>
          <w:rFonts w:eastAsia="Times New Roman"/>
        </w:rPr>
      </w:pPr>
      <w:r w:rsidRPr="0073428B">
        <w:lastRenderedPageBreak/>
        <w:br/>
      </w:r>
      <w:r w:rsidRPr="0073428B">
        <w:br/>
      </w:r>
      <w:r w:rsidRPr="0073428B">
        <w:rPr>
          <w:u w:val="single"/>
        </w:rPr>
        <w:t>12.1 Subject</w:t>
      </w:r>
      <w:r w:rsidRPr="0073428B">
        <w:t xml:space="preserve">: Click in the input field under Subject, then click the </w:t>
      </w:r>
      <w:r w:rsidRPr="0073428B">
        <w:rPr>
          <w:b/>
          <w:bCs/>
        </w:rPr>
        <w:t>light</w:t>
      </w:r>
      <w:r w:rsidR="00EE7D2E" w:rsidRPr="0073428B">
        <w:rPr>
          <w:b/>
          <w:bCs/>
        </w:rPr>
        <w:t>n</w:t>
      </w:r>
      <w:r w:rsidRPr="0073428B">
        <w:rPr>
          <w:b/>
          <w:bCs/>
        </w:rPr>
        <w:t>ing bolt</w:t>
      </w:r>
      <w:r w:rsidRPr="0073428B">
        <w:t xml:space="preserve"> to the right to see available dynamic values. </w:t>
      </w:r>
      <w:r w:rsidR="00C533B4" w:rsidRPr="0073428B">
        <w:t xml:space="preserve">Note that the bottom section </w:t>
      </w:r>
      <w:r w:rsidR="00C533B4" w:rsidRPr="0073428B">
        <w:rPr>
          <w:b/>
          <w:bCs/>
        </w:rPr>
        <w:t>Run a flow from Copilot</w:t>
      </w:r>
      <w:r w:rsidR="00C533B4" w:rsidRPr="0073428B">
        <w:t xml:space="preserve"> is where we can find all the inputs we created earlier.</w:t>
      </w:r>
      <w:r w:rsidR="00CE4116" w:rsidRPr="0073428B">
        <w:t xml:space="preserve"> Select </w:t>
      </w:r>
      <w:r w:rsidR="00CE4116" w:rsidRPr="0073428B">
        <w:rPr>
          <w:b/>
          <w:bCs/>
        </w:rPr>
        <w:t>Training Title</w:t>
      </w:r>
      <w:r w:rsidR="00CE4116" w:rsidRPr="0073428B">
        <w:t xml:space="preserve"> to populate this </w:t>
      </w:r>
      <w:r w:rsidR="00BC1541" w:rsidRPr="0073428B">
        <w:t>required field.</w:t>
      </w:r>
      <w:r w:rsidR="00A02693" w:rsidRPr="0073428B">
        <w:br/>
      </w:r>
      <w:r w:rsidR="00A02693" w:rsidRPr="0073428B">
        <w:br/>
      </w:r>
      <w:r w:rsidR="00A02693" w:rsidRPr="0073428B">
        <w:rPr>
          <w:noProof/>
        </w:rPr>
        <w:drawing>
          <wp:inline distT="0" distB="0" distL="0" distR="0" wp14:anchorId="361576D6" wp14:editId="2549E719">
            <wp:extent cx="4572000" cy="2310039"/>
            <wp:effectExtent l="19050" t="19050" r="19050" b="14605"/>
            <wp:docPr id="1374681665" name="Picture 1" descr="Screenshot of the first field in the Create a Teams meeting action showing the dynamic and formula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81665" name="Picture 1" descr="Screenshot of the first field in the Create a Teams meeting action showing the dynamic and formula links."/>
                    <pic:cNvPicPr/>
                  </pic:nvPicPr>
                  <pic:blipFill>
                    <a:blip r:embed="rId62"/>
                    <a:stretch>
                      <a:fillRect/>
                    </a:stretch>
                  </pic:blipFill>
                  <pic:spPr>
                    <a:xfrm>
                      <a:off x="0" y="0"/>
                      <a:ext cx="4572000" cy="2310039"/>
                    </a:xfrm>
                    <a:prstGeom prst="rect">
                      <a:avLst/>
                    </a:prstGeom>
                    <a:ln>
                      <a:solidFill>
                        <a:schemeClr val="accent1"/>
                      </a:solidFill>
                    </a:ln>
                  </pic:spPr>
                </pic:pic>
              </a:graphicData>
            </a:graphic>
          </wp:inline>
        </w:drawing>
      </w:r>
      <w:r w:rsidRPr="0073428B">
        <w:t xml:space="preserve"> </w:t>
      </w:r>
      <w:r w:rsidR="00D34E83" w:rsidRPr="0073428B">
        <w:br/>
      </w:r>
      <w:r w:rsidR="00D34E83" w:rsidRPr="0073428B">
        <w:br/>
      </w:r>
      <w:r w:rsidR="00BC1541" w:rsidRPr="0073428B">
        <w:rPr>
          <w:u w:val="single"/>
        </w:rPr>
        <w:t>12.2 Start</w:t>
      </w:r>
      <w:r w:rsidR="00BC1541" w:rsidRPr="0073428B">
        <w:t xml:space="preserve">: Click in the input field under </w:t>
      </w:r>
      <w:r w:rsidR="004D5CF7" w:rsidRPr="0073428B">
        <w:rPr>
          <w:b/>
          <w:bCs/>
        </w:rPr>
        <w:t>Start time</w:t>
      </w:r>
      <w:r w:rsidR="00BC1541" w:rsidRPr="0073428B">
        <w:t xml:space="preserve">, then click the </w:t>
      </w:r>
      <w:r w:rsidR="00EE7D2E" w:rsidRPr="0073428B">
        <w:rPr>
          <w:b/>
          <w:bCs/>
        </w:rPr>
        <w:t>lightning</w:t>
      </w:r>
      <w:r w:rsidR="00BC1541" w:rsidRPr="0073428B">
        <w:rPr>
          <w:b/>
          <w:bCs/>
        </w:rPr>
        <w:t xml:space="preserve"> bolt</w:t>
      </w:r>
      <w:r w:rsidR="00BC1541" w:rsidRPr="0073428B">
        <w:t xml:space="preserve"> to the right to see available dynamic values. Note that the bottom section </w:t>
      </w:r>
      <w:r w:rsidR="00BC1541" w:rsidRPr="0073428B">
        <w:rPr>
          <w:b/>
          <w:bCs/>
        </w:rPr>
        <w:t>Run a flow from Copilot</w:t>
      </w:r>
      <w:r w:rsidR="00BC1541" w:rsidRPr="0073428B">
        <w:t xml:space="preserve"> is where we can find all the inputs we created earlier. Select </w:t>
      </w:r>
      <w:r w:rsidR="004D5CF7" w:rsidRPr="0073428B">
        <w:rPr>
          <w:b/>
          <w:bCs/>
        </w:rPr>
        <w:t>Start</w:t>
      </w:r>
      <w:r w:rsidR="00BC1541" w:rsidRPr="0073428B">
        <w:t xml:space="preserve"> to populate this required field.</w:t>
      </w:r>
      <w:r w:rsidR="0051415B" w:rsidRPr="0073428B">
        <w:t xml:space="preserve"> We will do the same thing for End time next.</w:t>
      </w:r>
      <w:r w:rsidR="00962C30" w:rsidRPr="0073428B">
        <w:t xml:space="preserve"> </w:t>
      </w:r>
      <w:r w:rsidR="0051415B" w:rsidRPr="0073428B">
        <w:br/>
      </w:r>
      <w:r w:rsidR="0051415B" w:rsidRPr="0073428B">
        <w:br/>
      </w:r>
      <w:r w:rsidR="0051415B" w:rsidRPr="0073428B">
        <w:rPr>
          <w:noProof/>
        </w:rPr>
        <w:drawing>
          <wp:inline distT="0" distB="0" distL="0" distR="0" wp14:anchorId="28DBB234" wp14:editId="56169F2E">
            <wp:extent cx="4572000" cy="2840280"/>
            <wp:effectExtent l="19050" t="19050" r="19050" b="17780"/>
            <wp:docPr id="146007077" name="Picture 1" descr="Screenshot of the create meetings first dialog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7077" name="Picture 1" descr="Screenshot of the create meetings first dialog configuration."/>
                    <pic:cNvPicPr/>
                  </pic:nvPicPr>
                  <pic:blipFill>
                    <a:blip r:embed="rId63"/>
                    <a:stretch>
                      <a:fillRect/>
                    </a:stretch>
                  </pic:blipFill>
                  <pic:spPr>
                    <a:xfrm>
                      <a:off x="0" y="0"/>
                      <a:ext cx="4572000" cy="2840280"/>
                    </a:xfrm>
                    <a:prstGeom prst="rect">
                      <a:avLst/>
                    </a:prstGeom>
                    <a:ln>
                      <a:solidFill>
                        <a:schemeClr val="accent1"/>
                      </a:solidFill>
                    </a:ln>
                  </pic:spPr>
                </pic:pic>
              </a:graphicData>
            </a:graphic>
          </wp:inline>
        </w:drawing>
      </w:r>
      <w:r w:rsidR="004D5CF7" w:rsidRPr="0073428B">
        <w:br/>
      </w:r>
      <w:r w:rsidR="004D5CF7" w:rsidRPr="0073428B">
        <w:br/>
      </w:r>
      <w:r w:rsidR="00EB2A97" w:rsidRPr="0073428B">
        <w:rPr>
          <w:u w:val="single"/>
        </w:rPr>
        <w:t>12.3 End</w:t>
      </w:r>
      <w:r w:rsidR="00EB2A97" w:rsidRPr="0073428B">
        <w:t xml:space="preserve">: Click in the input field under </w:t>
      </w:r>
      <w:r w:rsidR="00EB2A97" w:rsidRPr="0073428B">
        <w:rPr>
          <w:b/>
          <w:bCs/>
        </w:rPr>
        <w:t>End time</w:t>
      </w:r>
      <w:r w:rsidR="00EB2A97" w:rsidRPr="0073428B">
        <w:t xml:space="preserve">, then click the </w:t>
      </w:r>
      <w:r w:rsidR="00EE7D2E" w:rsidRPr="0073428B">
        <w:rPr>
          <w:b/>
          <w:bCs/>
        </w:rPr>
        <w:t>lightning</w:t>
      </w:r>
      <w:r w:rsidR="00EB2A97" w:rsidRPr="0073428B">
        <w:rPr>
          <w:b/>
          <w:bCs/>
        </w:rPr>
        <w:t xml:space="preserve"> bolt</w:t>
      </w:r>
      <w:r w:rsidR="00EB2A97" w:rsidRPr="0073428B">
        <w:t xml:space="preserve"> to the right to see available dynamic values. Note that the bottom section </w:t>
      </w:r>
      <w:r w:rsidR="00EB2A97" w:rsidRPr="0073428B">
        <w:rPr>
          <w:b/>
          <w:bCs/>
        </w:rPr>
        <w:t>Run a flow from Copilot</w:t>
      </w:r>
      <w:r w:rsidR="00EB2A97" w:rsidRPr="0073428B">
        <w:t xml:space="preserve"> is where we can find all the inputs we created earlier. Select </w:t>
      </w:r>
      <w:r w:rsidR="00EB2A97" w:rsidRPr="0073428B">
        <w:rPr>
          <w:b/>
          <w:bCs/>
        </w:rPr>
        <w:t>End</w:t>
      </w:r>
      <w:r w:rsidR="00EB2A97" w:rsidRPr="0073428B">
        <w:t xml:space="preserve"> to populate this required field.</w:t>
      </w:r>
      <w:r w:rsidR="0051415B" w:rsidRPr="0073428B">
        <w:t xml:space="preserve"> Under the end time </w:t>
      </w:r>
      <w:r w:rsidR="000D2E3E" w:rsidRPr="0073428B">
        <w:t xml:space="preserve">please select the default calendar: </w:t>
      </w:r>
      <w:r w:rsidR="000D2E3E" w:rsidRPr="0073428B">
        <w:rPr>
          <w:b/>
          <w:bCs/>
        </w:rPr>
        <w:t>Calendar</w:t>
      </w:r>
      <w:r w:rsidR="000D2E3E" w:rsidRPr="0073428B">
        <w:t xml:space="preserve">. Of course, if this were a real solution, you could decide which calendar would be used and adjust other fields as needed. </w:t>
      </w:r>
      <w:r w:rsidR="00962C30" w:rsidRPr="0073428B">
        <w:t xml:space="preserve">Also, you may notice in the screenshot that for this lab, we selected the Time zone of </w:t>
      </w:r>
      <w:r w:rsidR="00962C30" w:rsidRPr="0073428B">
        <w:rPr>
          <w:b/>
          <w:bCs/>
        </w:rPr>
        <w:t>Pacific Standard Time</w:t>
      </w:r>
      <w:r w:rsidR="00962C30" w:rsidRPr="0073428B">
        <w:t>, but feel free to select your own.</w:t>
      </w:r>
      <w:r w:rsidR="00EB2A97" w:rsidRPr="0073428B">
        <w:br/>
      </w:r>
      <w:r w:rsidR="00EB2A97" w:rsidRPr="0073428B">
        <w:br/>
      </w:r>
      <w:r w:rsidR="00EB2A97" w:rsidRPr="0073428B">
        <w:rPr>
          <w:u w:val="single"/>
        </w:rPr>
        <w:lastRenderedPageBreak/>
        <w:t xml:space="preserve">12.4 </w:t>
      </w:r>
      <w:r w:rsidR="007C48B3" w:rsidRPr="0073428B">
        <w:rPr>
          <w:u w:val="single"/>
        </w:rPr>
        <w:t>Required Attendees</w:t>
      </w:r>
      <w:r w:rsidR="00EB2A97" w:rsidRPr="0073428B">
        <w:t xml:space="preserve">: Click </w:t>
      </w:r>
      <w:r w:rsidR="007C48B3" w:rsidRPr="0073428B">
        <w:t xml:space="preserve">the </w:t>
      </w:r>
      <w:r w:rsidR="007C48B3" w:rsidRPr="0073428B">
        <w:rPr>
          <w:b/>
          <w:bCs/>
        </w:rPr>
        <w:t>Show All</w:t>
      </w:r>
      <w:r w:rsidR="007C48B3" w:rsidRPr="0073428B">
        <w:t xml:space="preserve"> button to display other fields available for this connector. </w:t>
      </w:r>
      <w:r w:rsidR="000F0DBA" w:rsidRPr="0073428B">
        <w:t xml:space="preserve">Scroll down to </w:t>
      </w:r>
      <w:r w:rsidR="000F0DBA" w:rsidRPr="0073428B">
        <w:rPr>
          <w:b/>
          <w:bCs/>
        </w:rPr>
        <w:t>Required Attendees</w:t>
      </w:r>
      <w:r w:rsidR="000F0DBA" w:rsidRPr="0073428B">
        <w:t xml:space="preserve">, then click </w:t>
      </w:r>
      <w:r w:rsidR="00EE7D2E" w:rsidRPr="0073428B">
        <w:rPr>
          <w:b/>
          <w:bCs/>
        </w:rPr>
        <w:t>Switch to A</w:t>
      </w:r>
      <w:r w:rsidR="000F0DBA" w:rsidRPr="0073428B">
        <w:rPr>
          <w:b/>
          <w:bCs/>
        </w:rPr>
        <w:t>dvanced Mode</w:t>
      </w:r>
      <w:r w:rsidR="000F0DBA" w:rsidRPr="0073428B">
        <w:t xml:space="preserve"> to </w:t>
      </w:r>
      <w:r w:rsidR="00EE7D2E" w:rsidRPr="0073428B">
        <w:t>enable</w:t>
      </w:r>
      <w:r w:rsidR="000F0DBA" w:rsidRPr="0073428B">
        <w:t xml:space="preserve"> the </w:t>
      </w:r>
      <w:r w:rsidR="00EE7D2E" w:rsidRPr="0073428B">
        <w:t>lightning</w:t>
      </w:r>
      <w:r w:rsidR="000F0DBA" w:rsidRPr="0073428B">
        <w:t xml:space="preserve"> bolt </w:t>
      </w:r>
      <w:r w:rsidR="00EE7D2E" w:rsidRPr="0073428B">
        <w:t xml:space="preserve">icon </w:t>
      </w:r>
      <w:r w:rsidR="000F0DBA" w:rsidRPr="0073428B">
        <w:t>again. C</w:t>
      </w:r>
      <w:r w:rsidR="00EB2A97" w:rsidRPr="0073428B">
        <w:t xml:space="preserve">lick the </w:t>
      </w:r>
      <w:r w:rsidR="00A67F0A" w:rsidRPr="0073428B">
        <w:rPr>
          <w:b/>
          <w:bCs/>
        </w:rPr>
        <w:t>lightning</w:t>
      </w:r>
      <w:r w:rsidR="00EB2A97" w:rsidRPr="0073428B">
        <w:rPr>
          <w:b/>
          <w:bCs/>
        </w:rPr>
        <w:t xml:space="preserve"> bolt</w:t>
      </w:r>
      <w:r w:rsidR="00EB2A97" w:rsidRPr="0073428B">
        <w:t xml:space="preserve"> to the right to see </w:t>
      </w:r>
      <w:proofErr w:type="gramStart"/>
      <w:r w:rsidR="00EB2A97" w:rsidRPr="0073428B">
        <w:t>available dynamic values</w:t>
      </w:r>
      <w:proofErr w:type="gramEnd"/>
      <w:r w:rsidR="00EB2A97" w:rsidRPr="0073428B">
        <w:t xml:space="preserve">. Note that the bottom section </w:t>
      </w:r>
      <w:r w:rsidR="00EB2A97" w:rsidRPr="0073428B">
        <w:rPr>
          <w:b/>
          <w:bCs/>
        </w:rPr>
        <w:t>Run a flow from Copilot</w:t>
      </w:r>
      <w:r w:rsidR="00EB2A97" w:rsidRPr="0073428B">
        <w:t xml:space="preserve"> is where we can find all the inputs we created earlier. Select </w:t>
      </w:r>
      <w:r w:rsidR="000F0DBA" w:rsidRPr="0073428B">
        <w:rPr>
          <w:b/>
          <w:bCs/>
        </w:rPr>
        <w:t>email</w:t>
      </w:r>
      <w:r w:rsidR="00EB2A97" w:rsidRPr="0073428B">
        <w:t xml:space="preserve"> to populate this required field.</w:t>
      </w:r>
      <w:r w:rsidR="004974C5" w:rsidRPr="0073428B">
        <w:br/>
      </w:r>
      <w:r w:rsidR="004974C5" w:rsidRPr="0073428B">
        <w:br/>
      </w:r>
      <w:r w:rsidR="004974C5" w:rsidRPr="0073428B">
        <w:rPr>
          <w:rFonts w:eastAsia="Times New Roman"/>
          <w:noProof/>
        </w:rPr>
        <w:drawing>
          <wp:inline distT="0" distB="0" distL="0" distR="0" wp14:anchorId="702F1135" wp14:editId="343F3294">
            <wp:extent cx="4572000" cy="998536"/>
            <wp:effectExtent l="19050" t="19050" r="19050" b="11430"/>
            <wp:docPr id="817147720" name="Picture 1" descr="Screenshot of the required attendees fiel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47720" name="Picture 1" descr="Screenshot of the required attendees field configuration."/>
                    <pic:cNvPicPr/>
                  </pic:nvPicPr>
                  <pic:blipFill>
                    <a:blip r:embed="rId64"/>
                    <a:stretch>
                      <a:fillRect/>
                    </a:stretch>
                  </pic:blipFill>
                  <pic:spPr>
                    <a:xfrm>
                      <a:off x="0" y="0"/>
                      <a:ext cx="4572000" cy="998536"/>
                    </a:xfrm>
                    <a:prstGeom prst="rect">
                      <a:avLst/>
                    </a:prstGeom>
                    <a:ln>
                      <a:solidFill>
                        <a:schemeClr val="accent1"/>
                      </a:solidFill>
                    </a:ln>
                  </pic:spPr>
                </pic:pic>
              </a:graphicData>
            </a:graphic>
          </wp:inline>
        </w:drawing>
      </w:r>
      <w:r w:rsidR="003C0707" w:rsidRPr="0073428B">
        <w:br/>
      </w:r>
      <w:r w:rsidR="003C0707" w:rsidRPr="0073428B">
        <w:br/>
      </w:r>
      <w:r w:rsidR="003C0707" w:rsidRPr="0073428B">
        <w:rPr>
          <w:u w:val="single"/>
        </w:rPr>
        <w:t>12.5 Body Content</w:t>
      </w:r>
      <w:r w:rsidR="003C0707" w:rsidRPr="0073428B">
        <w:t xml:space="preserve">: </w:t>
      </w:r>
      <w:r w:rsidR="00C967D1" w:rsidRPr="0073428B">
        <w:t xml:space="preserve">This is the message the </w:t>
      </w:r>
      <w:r w:rsidR="00730EEE" w:rsidRPr="0073428B">
        <w:t>Attendees</w:t>
      </w:r>
      <w:r w:rsidR="00C967D1" w:rsidRPr="0073428B">
        <w:t xml:space="preserve"> will be shown </w:t>
      </w:r>
      <w:r w:rsidR="00730EEE" w:rsidRPr="0073428B">
        <w:t xml:space="preserve">in the </w:t>
      </w:r>
      <w:r w:rsidR="00C66243" w:rsidRPr="0073428B">
        <w:t xml:space="preserve">Teams </w:t>
      </w:r>
      <w:r w:rsidR="00730EEE" w:rsidRPr="0073428B">
        <w:t>meeting invite</w:t>
      </w:r>
      <w:r w:rsidR="00C967D1" w:rsidRPr="0073428B">
        <w:t xml:space="preserve">. </w:t>
      </w:r>
      <w:proofErr w:type="gramStart"/>
      <w:r w:rsidR="00D02D7F" w:rsidRPr="0073428B">
        <w:t>Where</w:t>
      </w:r>
      <w:proofErr w:type="gramEnd"/>
      <w:r w:rsidR="00D02D7F" w:rsidRPr="0073428B">
        <w:t xml:space="preserve"> you see the copilot logo</w:t>
      </w:r>
      <w:r w:rsidR="00C66243" w:rsidRPr="0073428B">
        <w:t xml:space="preserve"> in the screenshot below</w:t>
      </w:r>
      <w:r w:rsidR="00D02D7F" w:rsidRPr="0073428B">
        <w:t>, please use the lightning bolt again to insert the input values from the trigger.</w:t>
      </w:r>
      <w:r w:rsidR="00C66243" w:rsidRPr="0073428B">
        <w:t xml:space="preserve"> This data is redundant as the Teams meeting will have the title and the start and end times, but it will give you a chance to see how dynamic values can be inserted into the meeting description area.</w:t>
      </w:r>
      <w:r w:rsidR="00C967D1" w:rsidRPr="0073428B">
        <w:br/>
      </w:r>
      <w:r w:rsidR="00C967D1" w:rsidRPr="0073428B">
        <w:br/>
      </w:r>
      <w:r w:rsidR="00C967D1" w:rsidRPr="0073428B">
        <w:rPr>
          <w:noProof/>
        </w:rPr>
        <w:drawing>
          <wp:inline distT="0" distB="0" distL="0" distR="0" wp14:anchorId="4627725E" wp14:editId="58A47144">
            <wp:extent cx="5471584" cy="814916"/>
            <wp:effectExtent l="19050" t="19050" r="15240" b="23495"/>
            <wp:docPr id="1684996523" name="Picture 1" descr="Screenshot of the Body Event Message Content for the scheduled mee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96523" name="Picture 1" descr="Screenshot of the Body Event Message Content for the scheduled meeting."/>
                    <pic:cNvPicPr/>
                  </pic:nvPicPr>
                  <pic:blipFill>
                    <a:blip r:embed="rId65">
                      <a:extLst>
                        <a:ext uri="{28A0092B-C50C-407E-A947-70E740481C1C}">
                          <a14:useLocalDpi xmlns:a14="http://schemas.microsoft.com/office/drawing/2010/main" val="0"/>
                        </a:ext>
                      </a:extLst>
                    </a:blip>
                    <a:stretch>
                      <a:fillRect/>
                    </a:stretch>
                  </pic:blipFill>
                  <pic:spPr>
                    <a:xfrm>
                      <a:off x="0" y="0"/>
                      <a:ext cx="5503143" cy="819616"/>
                    </a:xfrm>
                    <a:prstGeom prst="rect">
                      <a:avLst/>
                    </a:prstGeom>
                    <a:ln>
                      <a:solidFill>
                        <a:schemeClr val="tx1"/>
                      </a:solidFill>
                    </a:ln>
                  </pic:spPr>
                </pic:pic>
              </a:graphicData>
            </a:graphic>
          </wp:inline>
        </w:drawing>
      </w:r>
      <w:r w:rsidR="00261A7B" w:rsidRPr="0073428B">
        <w:br/>
      </w:r>
    </w:p>
    <w:p w14:paraId="5138A09E" w14:textId="6148CF96" w:rsidR="00CE0BDC" w:rsidRPr="0073428B" w:rsidRDefault="00444738" w:rsidP="00D34E83">
      <w:pPr>
        <w:pStyle w:val="Steps"/>
        <w:numPr>
          <w:ilvl w:val="0"/>
          <w:numId w:val="29"/>
        </w:numPr>
        <w:ind w:left="900" w:hanging="900"/>
        <w:rPr>
          <w:rFonts w:eastAsia="Times New Roman"/>
        </w:rPr>
      </w:pPr>
      <w:r w:rsidRPr="0073428B">
        <w:t xml:space="preserve">We will insert an approval step before the </w:t>
      </w:r>
      <w:proofErr w:type="gramStart"/>
      <w:r w:rsidRPr="0073428B">
        <w:t>meeting</w:t>
      </w:r>
      <w:proofErr w:type="gramEnd"/>
      <w:r w:rsidRPr="0073428B">
        <w:t xml:space="preserve"> invite so that the invite is not created until the instructor approves it. This is not a technical </w:t>
      </w:r>
      <w:proofErr w:type="gramStart"/>
      <w:r w:rsidRPr="0073428B">
        <w:t>requirement, but</w:t>
      </w:r>
      <w:proofErr w:type="gramEnd"/>
      <w:r w:rsidRPr="0073428B">
        <w:t xml:space="preserve"> can be useful when you’d like a human-in-the-loop before tasks are performed.</w:t>
      </w:r>
      <w:r w:rsidRPr="0073428B">
        <w:br/>
      </w:r>
      <w:r w:rsidRPr="0073428B">
        <w:br/>
      </w:r>
      <w:r w:rsidR="00C2089C" w:rsidRPr="0073428B">
        <w:rPr>
          <w:rFonts w:eastAsia="Times New Roman"/>
        </w:rPr>
        <w:t xml:space="preserve">Click the + (plus sign) between the trigger and </w:t>
      </w:r>
      <w:r w:rsidRPr="0073428B">
        <w:rPr>
          <w:rFonts w:eastAsia="Times New Roman"/>
        </w:rPr>
        <w:t xml:space="preserve">search for the </w:t>
      </w:r>
      <w:r w:rsidR="001A41CD" w:rsidRPr="0073428B">
        <w:rPr>
          <w:rFonts w:eastAsia="Times New Roman"/>
          <w:b/>
          <w:bCs/>
        </w:rPr>
        <w:t>Start and w</w:t>
      </w:r>
      <w:r w:rsidRPr="0073428B">
        <w:rPr>
          <w:rFonts w:eastAsia="Times New Roman"/>
          <w:b/>
          <w:bCs/>
        </w:rPr>
        <w:t xml:space="preserve">ait for </w:t>
      </w:r>
      <w:r w:rsidR="001A41CD" w:rsidRPr="0073428B">
        <w:rPr>
          <w:rFonts w:eastAsia="Times New Roman"/>
          <w:b/>
          <w:bCs/>
        </w:rPr>
        <w:t xml:space="preserve">an </w:t>
      </w:r>
      <w:r w:rsidRPr="0073428B">
        <w:rPr>
          <w:rFonts w:eastAsia="Times New Roman"/>
          <w:b/>
          <w:bCs/>
        </w:rPr>
        <w:t>approval</w:t>
      </w:r>
      <w:r w:rsidR="00812C77" w:rsidRPr="0073428B">
        <w:rPr>
          <w:rFonts w:eastAsia="Times New Roman"/>
        </w:rPr>
        <w:t xml:space="preserve"> action</w:t>
      </w:r>
      <w:r w:rsidR="001A41CD" w:rsidRPr="0073428B">
        <w:rPr>
          <w:rFonts w:eastAsia="Times New Roman"/>
        </w:rPr>
        <w:t xml:space="preserve"> then select it in the area below the search bar</w:t>
      </w:r>
      <w:r w:rsidR="00812C77" w:rsidRPr="0073428B">
        <w:rPr>
          <w:rFonts w:eastAsia="Times New Roman"/>
        </w:rPr>
        <w:t>.</w:t>
      </w:r>
      <w:r w:rsidR="001A41CD" w:rsidRPr="0073428B">
        <w:rPr>
          <w:rFonts w:eastAsia="Times New Roman"/>
        </w:rPr>
        <w:t xml:space="preserve"> (Ensure it lands between the trigger and the Create a Teams meeting action.)</w:t>
      </w:r>
      <w:r w:rsidR="003A428E" w:rsidRPr="0073428B">
        <w:rPr>
          <w:rFonts w:eastAsia="Times New Roman"/>
        </w:rPr>
        <w:br/>
      </w:r>
      <w:r w:rsidR="003A428E" w:rsidRPr="0073428B">
        <w:rPr>
          <w:rFonts w:eastAsia="Times New Roman"/>
        </w:rPr>
        <w:br/>
        <w:t>If you have never done approvals before, you will need to create a new connection and provision the Approvals service.</w:t>
      </w:r>
      <w:r w:rsidR="000717DC" w:rsidRPr="0073428B">
        <w:rPr>
          <w:rFonts w:eastAsia="Times New Roman"/>
        </w:rPr>
        <w:t xml:space="preserve"> (If so, click the </w:t>
      </w:r>
      <w:r w:rsidR="000717DC" w:rsidRPr="0073428B">
        <w:rPr>
          <w:rFonts w:eastAsia="Times New Roman"/>
          <w:b/>
          <w:bCs/>
        </w:rPr>
        <w:t>Create new</w:t>
      </w:r>
      <w:r w:rsidR="000717DC" w:rsidRPr="0073428B">
        <w:rPr>
          <w:rFonts w:eastAsia="Times New Roman"/>
        </w:rPr>
        <w:t xml:space="preserve"> button </w:t>
      </w:r>
      <w:r w:rsidR="00CE0BDC" w:rsidRPr="0073428B">
        <w:rPr>
          <w:rFonts w:eastAsia="Times New Roman"/>
        </w:rPr>
        <w:t>and this will be done for you</w:t>
      </w:r>
      <w:r w:rsidR="000717DC" w:rsidRPr="0073428B">
        <w:rPr>
          <w:rFonts w:eastAsia="Times New Roman"/>
        </w:rPr>
        <w:t>.)</w:t>
      </w:r>
      <w:r w:rsidR="00541FA4" w:rsidRPr="0073428B">
        <w:rPr>
          <w:rFonts w:eastAsia="Times New Roman"/>
        </w:rPr>
        <w:br/>
      </w:r>
      <w:r w:rsidR="00541FA4" w:rsidRPr="0073428B">
        <w:rPr>
          <w:rFonts w:eastAsia="Times New Roman"/>
        </w:rPr>
        <w:br/>
      </w:r>
      <w:r w:rsidR="00D279AE" w:rsidRPr="0073428B">
        <w:rPr>
          <w:rFonts w:eastAsia="Times New Roman"/>
          <w:noProof/>
        </w:rPr>
        <w:drawing>
          <wp:inline distT="0" distB="0" distL="0" distR="0" wp14:anchorId="4150AA19" wp14:editId="5E2F2F01">
            <wp:extent cx="4572000" cy="2010478"/>
            <wp:effectExtent l="19050" t="19050" r="19050" b="27940"/>
            <wp:docPr id="1229297045" name="Picture 1" descr="A screenshot of the add and action dialog box with the search for start and wait for an approv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97045" name="Picture 1" descr="A screenshot of the add and action dialog box with the search for start and wait for an approval."/>
                    <pic:cNvPicPr/>
                  </pic:nvPicPr>
                  <pic:blipFill>
                    <a:blip r:embed="rId66"/>
                    <a:stretch>
                      <a:fillRect/>
                    </a:stretch>
                  </pic:blipFill>
                  <pic:spPr>
                    <a:xfrm>
                      <a:off x="0" y="0"/>
                      <a:ext cx="4572000" cy="2010478"/>
                    </a:xfrm>
                    <a:prstGeom prst="rect">
                      <a:avLst/>
                    </a:prstGeom>
                    <a:ln>
                      <a:solidFill>
                        <a:schemeClr val="tx1"/>
                      </a:solidFill>
                    </a:ln>
                  </pic:spPr>
                </pic:pic>
              </a:graphicData>
            </a:graphic>
          </wp:inline>
        </w:drawing>
      </w:r>
      <w:r w:rsidR="00541FA4" w:rsidRPr="0073428B">
        <w:rPr>
          <w:rFonts w:eastAsia="Times New Roman"/>
        </w:rPr>
        <w:br/>
      </w:r>
    </w:p>
    <w:p w14:paraId="0C1FCDEC" w14:textId="3FE53FA2" w:rsidR="00037A2C" w:rsidRPr="0073428B" w:rsidRDefault="00541FA4" w:rsidP="00D34E83">
      <w:pPr>
        <w:pStyle w:val="Steps"/>
        <w:numPr>
          <w:ilvl w:val="0"/>
          <w:numId w:val="29"/>
        </w:numPr>
        <w:ind w:left="900" w:hanging="900"/>
        <w:rPr>
          <w:rFonts w:eastAsia="Times New Roman"/>
        </w:rPr>
      </w:pPr>
      <w:r w:rsidRPr="0073428B">
        <w:rPr>
          <w:rFonts w:eastAsia="Times New Roman"/>
        </w:rPr>
        <w:lastRenderedPageBreak/>
        <w:t>Fill out the Approval</w:t>
      </w:r>
      <w:r w:rsidR="00D279AE" w:rsidRPr="0073428B">
        <w:rPr>
          <w:rFonts w:eastAsia="Times New Roman"/>
        </w:rPr>
        <w:t xml:space="preserve"> details</w:t>
      </w:r>
      <w:r w:rsidRPr="0073428B">
        <w:rPr>
          <w:rFonts w:eastAsia="Times New Roman"/>
        </w:rPr>
        <w:t xml:space="preserve"> in this way:</w:t>
      </w:r>
      <w:r w:rsidRPr="0073428B">
        <w:rPr>
          <w:rFonts w:eastAsia="Times New Roman"/>
        </w:rPr>
        <w:br/>
      </w:r>
      <w:r w:rsidRPr="0073428B">
        <w:rPr>
          <w:rFonts w:eastAsia="Times New Roman"/>
        </w:rPr>
        <w:br/>
      </w:r>
      <w:r w:rsidR="00D279AE" w:rsidRPr="0073428B">
        <w:rPr>
          <w:rFonts w:eastAsia="Times New Roman"/>
          <w:b/>
          <w:bCs/>
        </w:rPr>
        <w:t xml:space="preserve">Approval </w:t>
      </w:r>
      <w:r w:rsidRPr="0073428B">
        <w:rPr>
          <w:rFonts w:eastAsia="Times New Roman"/>
          <w:b/>
          <w:bCs/>
        </w:rPr>
        <w:t>Type</w:t>
      </w:r>
      <w:r w:rsidRPr="0073428B">
        <w:rPr>
          <w:rFonts w:eastAsia="Times New Roman"/>
        </w:rPr>
        <w:t>: Approve/Reject – First to respond</w:t>
      </w:r>
      <w:r w:rsidR="00D279AE" w:rsidRPr="0073428B">
        <w:rPr>
          <w:rFonts w:eastAsia="Times New Roman"/>
        </w:rPr>
        <w:br/>
      </w:r>
      <w:r w:rsidR="00D279AE" w:rsidRPr="0073428B">
        <w:rPr>
          <w:rFonts w:eastAsia="Times New Roman"/>
          <w:b/>
          <w:bCs/>
        </w:rPr>
        <w:t>Title</w:t>
      </w:r>
      <w:r w:rsidR="00D279AE" w:rsidRPr="0073428B">
        <w:rPr>
          <w:rFonts w:eastAsia="Times New Roman"/>
        </w:rPr>
        <w:t>: Training Title (dynamic value from trigger)</w:t>
      </w:r>
      <w:r w:rsidR="00D279AE" w:rsidRPr="0073428B">
        <w:rPr>
          <w:rFonts w:eastAsia="Times New Roman"/>
        </w:rPr>
        <w:br/>
      </w:r>
      <w:r w:rsidR="001736B5" w:rsidRPr="0073428B">
        <w:rPr>
          <w:rFonts w:eastAsia="Times New Roman"/>
          <w:b/>
          <w:bCs/>
        </w:rPr>
        <w:t>Assigned To</w:t>
      </w:r>
      <w:r w:rsidR="001736B5" w:rsidRPr="0073428B">
        <w:rPr>
          <w:rFonts w:eastAsia="Times New Roman"/>
        </w:rPr>
        <w:t>: yourself (start typing your name as it appears in the tenant, then select it from the drop down)</w:t>
      </w:r>
      <w:r w:rsidR="001736B5" w:rsidRPr="0073428B">
        <w:rPr>
          <w:rFonts w:eastAsia="Times New Roman"/>
        </w:rPr>
        <w:br/>
      </w:r>
      <w:r w:rsidR="00037A2C" w:rsidRPr="0073428B">
        <w:rPr>
          <w:rFonts w:eastAsia="Times New Roman"/>
          <w:b/>
          <w:bCs/>
        </w:rPr>
        <w:t>Details</w:t>
      </w:r>
      <w:r w:rsidR="00641BDE" w:rsidRPr="0073428B">
        <w:rPr>
          <w:rFonts w:eastAsia="Times New Roman"/>
        </w:rPr>
        <w:t xml:space="preserve"> (</w:t>
      </w:r>
      <w:r w:rsidR="0038797E" w:rsidRPr="0073428B">
        <w:rPr>
          <w:rFonts w:eastAsia="Times New Roman"/>
        </w:rPr>
        <w:t xml:space="preserve">please </w:t>
      </w:r>
      <w:r w:rsidR="00641BDE" w:rsidRPr="0073428B">
        <w:rPr>
          <w:rFonts w:eastAsia="Times New Roman"/>
        </w:rPr>
        <w:t>replace</w:t>
      </w:r>
      <w:r w:rsidR="0038797E" w:rsidRPr="0073428B">
        <w:rPr>
          <w:rFonts w:eastAsia="Times New Roman"/>
        </w:rPr>
        <w:t xml:space="preserve"> the</w:t>
      </w:r>
      <w:r w:rsidR="00641BDE" w:rsidRPr="0073428B">
        <w:rPr>
          <w:rFonts w:eastAsia="Times New Roman"/>
        </w:rPr>
        <w:t xml:space="preserve"> {</w:t>
      </w:r>
      <w:r w:rsidR="0038797E" w:rsidRPr="0073428B">
        <w:rPr>
          <w:rFonts w:eastAsia="Times New Roman"/>
        </w:rPr>
        <w:t>placeholder</w:t>
      </w:r>
      <w:r w:rsidR="00641BDE" w:rsidRPr="0073428B">
        <w:rPr>
          <w:rFonts w:eastAsia="Times New Roman"/>
        </w:rPr>
        <w:t xml:space="preserve"> } values with the dynamic input values for the trigger</w:t>
      </w:r>
      <w:r w:rsidR="0038797E" w:rsidRPr="0073428B">
        <w:rPr>
          <w:rFonts w:eastAsia="Times New Roman"/>
        </w:rPr>
        <w:t>)</w:t>
      </w:r>
      <w:r w:rsidR="00037A2C" w:rsidRPr="0073428B">
        <w:rPr>
          <w:rFonts w:eastAsia="Times New Roman"/>
        </w:rPr>
        <w:t xml:space="preserve">: </w:t>
      </w:r>
      <w:r w:rsidR="00037A2C" w:rsidRPr="0073428B">
        <w:rPr>
          <w:rFonts w:eastAsia="Times New Roman"/>
        </w:rPr>
        <w:br/>
      </w:r>
      <w:r w:rsidR="00037A2C" w:rsidRPr="0073428B">
        <w:rPr>
          <w:rFonts w:eastAsia="Times New Roman"/>
          <w:highlight w:val="lightGray"/>
        </w:rPr>
        <w:t xml:space="preserve">Please approve the creation of a training meeting for </w:t>
      </w:r>
      <w:r w:rsidR="00037A2C" w:rsidRPr="0073428B">
        <w:rPr>
          <w:rFonts w:eastAsia="Times New Roman"/>
          <w:color w:val="074F6A" w:themeColor="accent4" w:themeShade="80"/>
          <w:highlight w:val="lightGray"/>
        </w:rPr>
        <w:t>{insert email dynamic value}</w:t>
      </w:r>
      <w:r w:rsidR="00037A2C" w:rsidRPr="0073428B">
        <w:rPr>
          <w:rFonts w:eastAsia="Times New Roman"/>
          <w:highlight w:val="lightGray"/>
        </w:rPr>
        <w:t xml:space="preserve">, starting on </w:t>
      </w:r>
      <w:r w:rsidR="00037A2C" w:rsidRPr="0073428B">
        <w:rPr>
          <w:rFonts w:eastAsia="Times New Roman"/>
          <w:color w:val="074F6A" w:themeColor="accent4" w:themeShade="80"/>
          <w:highlight w:val="lightGray"/>
        </w:rPr>
        <w:t>{insert start dynamic value}</w:t>
      </w:r>
      <w:r w:rsidR="00037A2C" w:rsidRPr="0073428B">
        <w:rPr>
          <w:rFonts w:eastAsia="Times New Roman"/>
          <w:highlight w:val="lightGray"/>
        </w:rPr>
        <w:t xml:space="preserve">, and ending on </w:t>
      </w:r>
      <w:r w:rsidR="00037A2C" w:rsidRPr="0073428B">
        <w:rPr>
          <w:rFonts w:eastAsia="Times New Roman"/>
          <w:color w:val="074F6A" w:themeColor="accent4" w:themeShade="80"/>
          <w:highlight w:val="lightGray"/>
        </w:rPr>
        <w:t>{insert end dynamic value}</w:t>
      </w:r>
      <w:r w:rsidR="00037A2C" w:rsidRPr="0073428B">
        <w:rPr>
          <w:rFonts w:eastAsia="Times New Roman"/>
          <w:highlight w:val="lightGray"/>
        </w:rPr>
        <w:t>.</w:t>
      </w:r>
      <w:r w:rsidR="00A13141" w:rsidRPr="0073428B">
        <w:rPr>
          <w:rFonts w:eastAsia="Times New Roman"/>
        </w:rPr>
        <w:br/>
      </w:r>
    </w:p>
    <w:p w14:paraId="43745AAA" w14:textId="7E64C078" w:rsidR="00641BDE" w:rsidRPr="0073428B" w:rsidRDefault="00C82360" w:rsidP="00D34E83">
      <w:pPr>
        <w:pStyle w:val="Steps"/>
        <w:numPr>
          <w:ilvl w:val="0"/>
          <w:numId w:val="29"/>
        </w:numPr>
        <w:ind w:left="900" w:hanging="900"/>
        <w:rPr>
          <w:rFonts w:eastAsia="Times New Roman"/>
        </w:rPr>
      </w:pPr>
      <w:proofErr w:type="gramStart"/>
      <w:r w:rsidRPr="0073428B">
        <w:rPr>
          <w:rFonts w:eastAsia="Times New Roman"/>
        </w:rPr>
        <w:t xml:space="preserve">Click  </w:t>
      </w:r>
      <w:r w:rsidRPr="0073428B">
        <w:rPr>
          <w:rFonts w:eastAsia="Times New Roman"/>
          <w:b/>
          <w:bCs/>
        </w:rPr>
        <w:t>Save</w:t>
      </w:r>
      <w:proofErr w:type="gramEnd"/>
      <w:r w:rsidRPr="0073428B">
        <w:rPr>
          <w:rFonts w:eastAsia="Times New Roman"/>
          <w:b/>
          <w:bCs/>
        </w:rPr>
        <w:t xml:space="preserve"> draft</w:t>
      </w:r>
      <w:r w:rsidRPr="0073428B">
        <w:rPr>
          <w:rFonts w:eastAsia="Times New Roman"/>
        </w:rPr>
        <w:t xml:space="preserve"> then click </w:t>
      </w:r>
      <w:r w:rsidRPr="0073428B">
        <w:rPr>
          <w:rFonts w:eastAsia="Times New Roman"/>
          <w:b/>
          <w:bCs/>
        </w:rPr>
        <w:t>Publish</w:t>
      </w:r>
      <w:r w:rsidR="00A53788" w:rsidRPr="0073428B">
        <w:rPr>
          <w:rFonts w:eastAsia="Times New Roman"/>
        </w:rPr>
        <w:t xml:space="preserve"> before hitting the </w:t>
      </w:r>
      <w:r w:rsidR="00A53788" w:rsidRPr="0073428B">
        <w:rPr>
          <w:rFonts w:eastAsia="Times New Roman"/>
          <w:b/>
          <w:bCs/>
        </w:rPr>
        <w:t>back arrow</w:t>
      </w:r>
      <w:r w:rsidR="00A53788" w:rsidRPr="0073428B">
        <w:rPr>
          <w:rFonts w:eastAsia="Times New Roman"/>
        </w:rPr>
        <w:t xml:space="preserve"> </w:t>
      </w:r>
      <w:r w:rsidR="0038797E" w:rsidRPr="0073428B">
        <w:rPr>
          <w:rFonts w:eastAsia="Times New Roman"/>
        </w:rPr>
        <w:t xml:space="preserve">(top left) </w:t>
      </w:r>
      <w:r w:rsidR="00A53788" w:rsidRPr="0073428B">
        <w:rPr>
          <w:rFonts w:eastAsia="Times New Roman"/>
        </w:rPr>
        <w:t xml:space="preserve">to return to Copilot Studio. </w:t>
      </w:r>
      <w:r w:rsidR="00B35F74" w:rsidRPr="0073428B">
        <w:rPr>
          <w:rFonts w:eastAsia="Times New Roman"/>
        </w:rPr>
        <w:br/>
      </w:r>
      <w:r w:rsidR="00B35F74" w:rsidRPr="0073428B">
        <w:rPr>
          <w:rFonts w:eastAsia="Times New Roman"/>
        </w:rPr>
        <w:br/>
        <w:t xml:space="preserve">Important side request: </w:t>
      </w:r>
      <w:r w:rsidR="00BC5DF4" w:rsidRPr="0073428B">
        <w:rPr>
          <w:rFonts w:eastAsia="Times New Roman"/>
        </w:rPr>
        <w:t>Later when we test this flow, and i</w:t>
      </w:r>
      <w:r w:rsidR="00B35F74" w:rsidRPr="0073428B">
        <w:rPr>
          <w:rFonts w:eastAsia="Times New Roman"/>
        </w:rPr>
        <w:t xml:space="preserve">f you are working in the Power CAT tenant, please do </w:t>
      </w:r>
      <w:r w:rsidR="00B35F74" w:rsidRPr="0073428B">
        <w:rPr>
          <w:rFonts w:eastAsia="Times New Roman"/>
          <w:u w:val="single"/>
        </w:rPr>
        <w:t>not</w:t>
      </w:r>
      <w:r w:rsidR="00B35F74" w:rsidRPr="0073428B">
        <w:rPr>
          <w:rFonts w:eastAsia="Times New Roman"/>
        </w:rPr>
        <w:t xml:space="preserve"> approve any tasks, in that case only, select ‘Denied’ rather than Approved since you do not have a calendar there.</w:t>
      </w:r>
      <w:r w:rsidR="0028708F" w:rsidRPr="0073428B">
        <w:rPr>
          <w:rFonts w:eastAsia="Times New Roman"/>
        </w:rPr>
        <w:br/>
      </w:r>
      <w:r w:rsidR="0028708F" w:rsidRPr="0073428B">
        <w:rPr>
          <w:rFonts w:eastAsia="Times New Roman"/>
        </w:rPr>
        <w:br/>
        <w:t xml:space="preserve">Pro tip: When you Publish a flow it may report errors in the top bar of the flow interface. Read the instructions and follow them to resolve any errors it </w:t>
      </w:r>
      <w:proofErr w:type="gramStart"/>
      <w:r w:rsidR="0028708F" w:rsidRPr="0073428B">
        <w:rPr>
          <w:rFonts w:eastAsia="Times New Roman"/>
        </w:rPr>
        <w:t>picked up</w:t>
      </w:r>
      <w:proofErr w:type="gramEnd"/>
      <w:r w:rsidR="0028708F" w:rsidRPr="0073428B">
        <w:rPr>
          <w:rFonts w:eastAsia="Times New Roman"/>
        </w:rPr>
        <w:t xml:space="preserve"> in the flow checker.</w:t>
      </w:r>
      <w:r w:rsidR="00641BDE" w:rsidRPr="0073428B">
        <w:rPr>
          <w:rFonts w:eastAsia="Times New Roman"/>
        </w:rPr>
        <w:br/>
      </w:r>
    </w:p>
    <w:p w14:paraId="4BB5F0AC" w14:textId="6C16839D" w:rsidR="009B5829" w:rsidRPr="0073428B" w:rsidRDefault="00736D72" w:rsidP="00D34E83">
      <w:pPr>
        <w:pStyle w:val="Steps"/>
        <w:numPr>
          <w:ilvl w:val="0"/>
          <w:numId w:val="29"/>
        </w:numPr>
        <w:ind w:left="900" w:hanging="900"/>
        <w:rPr>
          <w:rFonts w:eastAsia="Times New Roman"/>
        </w:rPr>
      </w:pPr>
      <w:r w:rsidRPr="0073428B">
        <w:rPr>
          <w:rFonts w:eastAsia="Times New Roman"/>
        </w:rPr>
        <w:t xml:space="preserve">Once back in Copilot Studio click </w:t>
      </w:r>
      <w:r w:rsidRPr="0073428B">
        <w:rPr>
          <w:rFonts w:eastAsia="Times New Roman"/>
          <w:b/>
          <w:bCs/>
        </w:rPr>
        <w:t>Refresh</w:t>
      </w:r>
      <w:r w:rsidRPr="0073428B">
        <w:rPr>
          <w:rFonts w:eastAsia="Times New Roman"/>
        </w:rPr>
        <w:t>, then search for an</w:t>
      </w:r>
      <w:r w:rsidR="00BC5DF4" w:rsidRPr="0073428B">
        <w:rPr>
          <w:rFonts w:eastAsia="Times New Roman"/>
        </w:rPr>
        <w:t>d</w:t>
      </w:r>
      <w:r w:rsidRPr="0073428B">
        <w:rPr>
          <w:rFonts w:eastAsia="Times New Roman"/>
        </w:rPr>
        <w:t xml:space="preserve"> locate your new flow to open it</w:t>
      </w:r>
      <w:r w:rsidR="009B5829" w:rsidRPr="0073428B">
        <w:rPr>
          <w:rFonts w:eastAsia="Times New Roman"/>
        </w:rPr>
        <w:t xml:space="preserve"> as a new action</w:t>
      </w:r>
      <w:r w:rsidRPr="0073428B">
        <w:rPr>
          <w:rFonts w:eastAsia="Times New Roman"/>
        </w:rPr>
        <w:t>.</w:t>
      </w:r>
      <w:r w:rsidR="00AA108A" w:rsidRPr="0073428B">
        <w:rPr>
          <w:rFonts w:eastAsia="Times New Roman"/>
        </w:rPr>
        <w:br/>
      </w:r>
      <w:r w:rsidR="00AA108A" w:rsidRPr="0073428B">
        <w:rPr>
          <w:rFonts w:eastAsia="Times New Roman"/>
        </w:rPr>
        <w:br/>
      </w:r>
      <w:r w:rsidR="00AA108A" w:rsidRPr="0073428B">
        <w:rPr>
          <w:rFonts w:eastAsia="Times New Roman"/>
          <w:noProof/>
        </w:rPr>
        <w:drawing>
          <wp:inline distT="0" distB="0" distL="0" distR="0" wp14:anchorId="4FA90A84" wp14:editId="28A01D0D">
            <wp:extent cx="4572000" cy="1337391"/>
            <wp:effectExtent l="19050" t="19050" r="19050" b="15240"/>
            <wp:docPr id="1800073384" name="Picture 1" descr="A screenshot of the New Action dialog box with search input box top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73384" name="Picture 1" descr="A screenshot of the New Action dialog box with search input box top right."/>
                    <pic:cNvPicPr/>
                  </pic:nvPicPr>
                  <pic:blipFill>
                    <a:blip r:embed="rId67"/>
                    <a:stretch>
                      <a:fillRect/>
                    </a:stretch>
                  </pic:blipFill>
                  <pic:spPr>
                    <a:xfrm>
                      <a:off x="0" y="0"/>
                      <a:ext cx="4572000" cy="1337391"/>
                    </a:xfrm>
                    <a:prstGeom prst="rect">
                      <a:avLst/>
                    </a:prstGeom>
                    <a:ln>
                      <a:solidFill>
                        <a:schemeClr val="tx1"/>
                      </a:solidFill>
                    </a:ln>
                  </pic:spPr>
                </pic:pic>
              </a:graphicData>
            </a:graphic>
          </wp:inline>
        </w:drawing>
      </w:r>
      <w:r w:rsidRPr="0073428B">
        <w:rPr>
          <w:rFonts w:eastAsia="Times New Roman"/>
        </w:rPr>
        <w:t xml:space="preserve"> </w:t>
      </w:r>
      <w:r w:rsidR="001A41CD" w:rsidRPr="0073428B">
        <w:rPr>
          <w:rFonts w:eastAsia="Times New Roman"/>
        </w:rPr>
        <w:br/>
      </w:r>
      <w:r w:rsidR="009B5829" w:rsidRPr="0073428B">
        <w:rPr>
          <w:rFonts w:eastAsia="Times New Roman"/>
        </w:rPr>
        <w:br/>
        <w:t xml:space="preserve">Ensure the name is </w:t>
      </w:r>
      <w:r w:rsidR="009B5829" w:rsidRPr="0073428B">
        <w:rPr>
          <w:rFonts w:eastAsia="Times New Roman"/>
          <w:b/>
          <w:bCs/>
        </w:rPr>
        <w:t>Schedule Meetings</w:t>
      </w:r>
      <w:r w:rsidR="009B5829" w:rsidRPr="0073428B">
        <w:rPr>
          <w:rFonts w:eastAsia="Times New Roman"/>
        </w:rPr>
        <w:t xml:space="preserve"> and click </w:t>
      </w:r>
      <w:r w:rsidR="009B5829" w:rsidRPr="0073428B">
        <w:rPr>
          <w:rFonts w:eastAsia="Times New Roman"/>
          <w:b/>
          <w:bCs/>
        </w:rPr>
        <w:t>Add action</w:t>
      </w:r>
      <w:r w:rsidR="009B5829" w:rsidRPr="0073428B">
        <w:rPr>
          <w:rFonts w:eastAsia="Times New Roman"/>
        </w:rPr>
        <w:t xml:space="preserve"> at the bottom</w:t>
      </w:r>
      <w:r w:rsidR="00CD13D6" w:rsidRPr="0073428B">
        <w:rPr>
          <w:rFonts w:eastAsia="Times New Roman"/>
        </w:rPr>
        <w:t>.</w:t>
      </w:r>
      <w:r w:rsidR="001A41CD" w:rsidRPr="0073428B">
        <w:rPr>
          <w:rFonts w:eastAsia="Times New Roman"/>
        </w:rPr>
        <w:br/>
      </w:r>
      <w:r w:rsidR="00CE0BDC" w:rsidRPr="0073428B">
        <w:rPr>
          <w:rFonts w:eastAsia="Times New Roman"/>
        </w:rPr>
        <w:br/>
      </w:r>
      <w:r w:rsidR="009B5829" w:rsidRPr="0073428B">
        <w:rPr>
          <w:rFonts w:eastAsia="Times New Roman"/>
          <w:noProof/>
        </w:rPr>
        <w:drawing>
          <wp:inline distT="0" distB="0" distL="0" distR="0" wp14:anchorId="5AE0CBA1" wp14:editId="6C5209C7">
            <wp:extent cx="4572000" cy="935203"/>
            <wp:effectExtent l="19050" t="19050" r="19050" b="17780"/>
            <wp:docPr id="1313078491" name="Picture 1" descr="Screenshot of the Name and Description for Schedule meeting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78491" name="Picture 1" descr="Screenshot of the Name and Description for Schedule meetings flow."/>
                    <pic:cNvPicPr/>
                  </pic:nvPicPr>
                  <pic:blipFill>
                    <a:blip r:embed="rId68"/>
                    <a:stretch>
                      <a:fillRect/>
                    </a:stretch>
                  </pic:blipFill>
                  <pic:spPr>
                    <a:xfrm>
                      <a:off x="0" y="0"/>
                      <a:ext cx="4572000" cy="935203"/>
                    </a:xfrm>
                    <a:prstGeom prst="rect">
                      <a:avLst/>
                    </a:prstGeom>
                    <a:ln>
                      <a:solidFill>
                        <a:schemeClr val="tx1"/>
                      </a:solidFill>
                    </a:ln>
                  </pic:spPr>
                </pic:pic>
              </a:graphicData>
            </a:graphic>
          </wp:inline>
        </w:drawing>
      </w:r>
      <w:r w:rsidR="009B5829" w:rsidRPr="0073428B">
        <w:rPr>
          <w:rFonts w:eastAsia="Times New Roman"/>
        </w:rPr>
        <w:br/>
      </w:r>
    </w:p>
    <w:p w14:paraId="11D145E2" w14:textId="2472B90F" w:rsidR="0013067F" w:rsidRPr="0073428B" w:rsidRDefault="00CD13D6" w:rsidP="00D34E83">
      <w:pPr>
        <w:pStyle w:val="Steps"/>
        <w:numPr>
          <w:ilvl w:val="0"/>
          <w:numId w:val="29"/>
        </w:numPr>
        <w:ind w:left="900" w:hanging="900"/>
        <w:rPr>
          <w:rFonts w:eastAsia="Times New Roman"/>
        </w:rPr>
      </w:pPr>
      <w:r w:rsidRPr="0073428B">
        <w:rPr>
          <w:rFonts w:eastAsia="Times New Roman"/>
        </w:rPr>
        <w:t xml:space="preserve">Return to the </w:t>
      </w:r>
      <w:r w:rsidRPr="0073428B">
        <w:rPr>
          <w:rFonts w:eastAsia="Times New Roman"/>
          <w:b/>
          <w:bCs/>
        </w:rPr>
        <w:t>Actions</w:t>
      </w:r>
      <w:r w:rsidRPr="0073428B">
        <w:rPr>
          <w:rFonts w:eastAsia="Times New Roman"/>
        </w:rPr>
        <w:t xml:space="preserve"> tab at the top of your agen</w:t>
      </w:r>
      <w:r w:rsidR="0013067F" w:rsidRPr="0073428B">
        <w:rPr>
          <w:rFonts w:eastAsia="Times New Roman"/>
        </w:rPr>
        <w:t>t</w:t>
      </w:r>
      <w:r w:rsidRPr="0073428B">
        <w:rPr>
          <w:rFonts w:eastAsia="Times New Roman"/>
        </w:rPr>
        <w:t xml:space="preserve"> and locate the </w:t>
      </w:r>
      <w:r w:rsidRPr="0073428B">
        <w:rPr>
          <w:rFonts w:eastAsia="Times New Roman"/>
          <w:b/>
          <w:bCs/>
        </w:rPr>
        <w:t>Schedule Meetings</w:t>
      </w:r>
      <w:r w:rsidRPr="0073428B">
        <w:rPr>
          <w:rFonts w:eastAsia="Times New Roman"/>
        </w:rPr>
        <w:t xml:space="preserve"> action</w:t>
      </w:r>
      <w:r w:rsidR="009B5829" w:rsidRPr="0073428B">
        <w:rPr>
          <w:rFonts w:eastAsia="Times New Roman"/>
        </w:rPr>
        <w:t>.</w:t>
      </w:r>
      <w:r w:rsidR="0013067F" w:rsidRPr="0073428B">
        <w:rPr>
          <w:rFonts w:eastAsia="Times New Roman"/>
        </w:rPr>
        <w:br/>
      </w:r>
    </w:p>
    <w:p w14:paraId="00AA06F0" w14:textId="0DCA8F3C" w:rsidR="00D34E83" w:rsidRPr="0073428B" w:rsidRDefault="0013067F" w:rsidP="00103333">
      <w:pPr>
        <w:pStyle w:val="Steps"/>
        <w:numPr>
          <w:ilvl w:val="0"/>
          <w:numId w:val="29"/>
        </w:numPr>
        <w:ind w:left="900" w:hanging="900"/>
        <w:rPr>
          <w:rFonts w:eastAsia="Times New Roman"/>
        </w:rPr>
      </w:pPr>
      <w:r w:rsidRPr="0073428B">
        <w:rPr>
          <w:rFonts w:eastAsia="Times New Roman"/>
        </w:rPr>
        <w:t xml:space="preserve">Click directly on the name of the action </w:t>
      </w:r>
      <w:r w:rsidR="00103333" w:rsidRPr="0073428B">
        <w:rPr>
          <w:rFonts w:eastAsia="Times New Roman"/>
          <w:b/>
          <w:bCs/>
        </w:rPr>
        <w:t>Schedule meetings</w:t>
      </w:r>
      <w:r w:rsidR="00103333" w:rsidRPr="0073428B">
        <w:rPr>
          <w:rFonts w:eastAsia="Times New Roman"/>
        </w:rPr>
        <w:t xml:space="preserve"> </w:t>
      </w:r>
      <w:r w:rsidRPr="0073428B">
        <w:rPr>
          <w:rFonts w:eastAsia="Times New Roman"/>
        </w:rPr>
        <w:t xml:space="preserve">to open it </w:t>
      </w:r>
      <w:r w:rsidR="00103333" w:rsidRPr="0073428B">
        <w:rPr>
          <w:rFonts w:eastAsia="Times New Roman"/>
        </w:rPr>
        <w:t>o</w:t>
      </w:r>
      <w:r w:rsidRPr="0073428B">
        <w:rPr>
          <w:rFonts w:eastAsia="Times New Roman"/>
        </w:rPr>
        <w:t xml:space="preserve">n the </w:t>
      </w:r>
      <w:r w:rsidRPr="0073428B">
        <w:rPr>
          <w:rFonts w:eastAsia="Times New Roman"/>
          <w:b/>
          <w:bCs/>
        </w:rPr>
        <w:t>Action tab</w:t>
      </w:r>
      <w:r w:rsidRPr="0073428B">
        <w:rPr>
          <w:rFonts w:eastAsia="Times New Roman"/>
        </w:rPr>
        <w:t xml:space="preserve">. </w:t>
      </w:r>
      <w:r w:rsidR="000A4A42" w:rsidRPr="0073428B">
        <w:rPr>
          <w:rFonts w:eastAsia="Times New Roman"/>
        </w:rPr>
        <w:t>Ensure it matches the screenshot below.</w:t>
      </w:r>
      <w:r w:rsidR="000A4A42" w:rsidRPr="0073428B">
        <w:rPr>
          <w:rFonts w:eastAsia="Times New Roman"/>
        </w:rPr>
        <w:br/>
      </w:r>
      <w:r w:rsidR="000A4A42" w:rsidRPr="0073428B">
        <w:rPr>
          <w:rFonts w:eastAsia="Times New Roman"/>
        </w:rPr>
        <w:br/>
      </w:r>
      <w:r w:rsidR="000A4A42" w:rsidRPr="0073428B">
        <w:rPr>
          <w:rFonts w:eastAsia="Times New Roman"/>
          <w:noProof/>
        </w:rPr>
        <w:lastRenderedPageBreak/>
        <w:drawing>
          <wp:inline distT="0" distB="0" distL="0" distR="0" wp14:anchorId="20502A5F" wp14:editId="795BEC89">
            <wp:extent cx="4572000" cy="2000308"/>
            <wp:effectExtent l="19050" t="19050" r="19050" b="19050"/>
            <wp:docPr id="30143114" name="Picture 1" descr="Screenshot of the completed Schedule meeting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3114" name="Picture 1" descr="Screenshot of the completed Schedule meetings flow."/>
                    <pic:cNvPicPr/>
                  </pic:nvPicPr>
                  <pic:blipFill>
                    <a:blip r:embed="rId69"/>
                    <a:stretch>
                      <a:fillRect/>
                    </a:stretch>
                  </pic:blipFill>
                  <pic:spPr>
                    <a:xfrm>
                      <a:off x="0" y="0"/>
                      <a:ext cx="4572000" cy="2000308"/>
                    </a:xfrm>
                    <a:prstGeom prst="rect">
                      <a:avLst/>
                    </a:prstGeom>
                    <a:ln>
                      <a:solidFill>
                        <a:schemeClr val="tx1"/>
                      </a:solidFill>
                    </a:ln>
                  </pic:spPr>
                </pic:pic>
              </a:graphicData>
            </a:graphic>
          </wp:inline>
        </w:drawing>
      </w:r>
      <w:r w:rsidR="001A41CD" w:rsidRPr="0073428B">
        <w:rPr>
          <w:rFonts w:eastAsia="Times New Roman"/>
        </w:rPr>
        <w:br/>
      </w:r>
    </w:p>
    <w:p w14:paraId="032E3B9C" w14:textId="77777777" w:rsidR="00D34E83" w:rsidRPr="0073428B" w:rsidRDefault="00D34E83" w:rsidP="00D34E83">
      <w:pPr>
        <w:pStyle w:val="Heading2"/>
      </w:pPr>
      <w:r w:rsidRPr="0073428B">
        <w:t>Test your understanding</w:t>
      </w:r>
    </w:p>
    <w:p w14:paraId="1FB193EF" w14:textId="7DB162DE" w:rsidR="00D34E83" w:rsidRPr="0073428B" w:rsidRDefault="00D34E83" w:rsidP="00D34E83">
      <w:r w:rsidRPr="0073428B">
        <w:t xml:space="preserve">Now that you’ve </w:t>
      </w:r>
      <w:r w:rsidR="00321FF7" w:rsidRPr="0073428B">
        <w:t xml:space="preserve">created actions for your agent, it will be able to perform all </w:t>
      </w:r>
      <w:r w:rsidR="00B473DF" w:rsidRPr="0073428B">
        <w:t>the tasks</w:t>
      </w:r>
      <w:r w:rsidR="00321FF7" w:rsidRPr="0073428B">
        <w:t xml:space="preserve"> that you ha</w:t>
      </w:r>
      <w:r w:rsidR="00B473DF" w:rsidRPr="0073428B">
        <w:t>d</w:t>
      </w:r>
      <w:r w:rsidR="00321FF7" w:rsidRPr="0073428B">
        <w:t xml:space="preserve"> planned for it. </w:t>
      </w:r>
      <w:r w:rsidR="00DC43D3" w:rsidRPr="0073428B">
        <w:t xml:space="preserve">Remember that actions are critical to autonomous agents as they can only perform transactions which have </w:t>
      </w:r>
      <w:r w:rsidR="00103333" w:rsidRPr="0073428B">
        <w:t xml:space="preserve">been </w:t>
      </w:r>
      <w:r w:rsidR="00DC43D3" w:rsidRPr="0073428B">
        <w:t xml:space="preserve">properly configured </w:t>
      </w:r>
      <w:r w:rsidR="00B473DF" w:rsidRPr="0073428B">
        <w:t xml:space="preserve">within the </w:t>
      </w:r>
      <w:r w:rsidR="00B473DF" w:rsidRPr="0073428B">
        <w:rPr>
          <w:b/>
          <w:bCs/>
        </w:rPr>
        <w:t>Actions</w:t>
      </w:r>
      <w:r w:rsidR="00B473DF" w:rsidRPr="0073428B">
        <w:t xml:space="preserve"> tab</w:t>
      </w:r>
      <w:r w:rsidRPr="0073428B">
        <w:t>.</w:t>
      </w:r>
      <w:r w:rsidR="00C87377" w:rsidRPr="0073428B">
        <w:t xml:space="preserve"> Always double check that you are being consistent with naming conventions, and that you are naming things in common terms rather than coded protocols.</w:t>
      </w:r>
    </w:p>
    <w:p w14:paraId="7A84FD82" w14:textId="77777777" w:rsidR="00D34E83" w:rsidRPr="0073428B" w:rsidRDefault="00D34E83" w:rsidP="00D34E83">
      <w:pPr>
        <w:rPr>
          <w:b/>
          <w:bCs/>
        </w:rPr>
      </w:pPr>
      <w:r w:rsidRPr="0073428B">
        <w:rPr>
          <w:b/>
          <w:bCs/>
        </w:rPr>
        <w:t>Key takeaways:</w:t>
      </w:r>
    </w:p>
    <w:p w14:paraId="5AFE5238" w14:textId="3C5F76D0" w:rsidR="00D34E83" w:rsidRPr="0073428B" w:rsidRDefault="00103333" w:rsidP="00D34E83">
      <w:pPr>
        <w:pStyle w:val="ListParagraph"/>
        <w:numPr>
          <w:ilvl w:val="0"/>
          <w:numId w:val="31"/>
        </w:numPr>
      </w:pPr>
      <w:r w:rsidRPr="0073428B">
        <w:t xml:space="preserve">Be consistent with action names </w:t>
      </w:r>
      <w:r w:rsidR="007443C6" w:rsidRPr="0073428B">
        <w:t>as these will be used later in instructions</w:t>
      </w:r>
      <w:r w:rsidR="00D34E83" w:rsidRPr="0073428B">
        <w:t>.</w:t>
      </w:r>
    </w:p>
    <w:p w14:paraId="69A5210F" w14:textId="200B00B8" w:rsidR="00D34E83" w:rsidRPr="0073428B" w:rsidRDefault="007443C6" w:rsidP="00D34E83">
      <w:pPr>
        <w:pStyle w:val="ListParagraph"/>
        <w:numPr>
          <w:ilvl w:val="0"/>
          <w:numId w:val="31"/>
        </w:numPr>
      </w:pPr>
      <w:r w:rsidRPr="0073428B">
        <w:t>Be clear when filling in action description as these can be used by the agent to understand when to use the action in question.</w:t>
      </w:r>
    </w:p>
    <w:p w14:paraId="7EF219CE" w14:textId="77777777" w:rsidR="00D34E83" w:rsidRPr="0073428B" w:rsidRDefault="00D34E83" w:rsidP="00D34E83">
      <w:r w:rsidRPr="0073428B">
        <w:rPr>
          <w:b/>
          <w:bCs/>
        </w:rPr>
        <w:t>Challenge: apply this to your own use case</w:t>
      </w:r>
    </w:p>
    <w:p w14:paraId="28D5007A" w14:textId="302EB53F" w:rsidR="00D34E83" w:rsidRPr="0073428B" w:rsidRDefault="00CD1961" w:rsidP="00D34E83">
      <w:pPr>
        <w:pStyle w:val="ListParagraph"/>
        <w:numPr>
          <w:ilvl w:val="0"/>
          <w:numId w:val="32"/>
        </w:numPr>
      </w:pPr>
      <w:r w:rsidRPr="0073428B">
        <w:t xml:space="preserve">What kind of actions can you think of using in your own envisioning? Do you expect to need to update data sources (Dataverse, ServiceNow, SharePoint, etc.)? Do you </w:t>
      </w:r>
      <w:r w:rsidR="00193259" w:rsidRPr="0073428B">
        <w:t xml:space="preserve">have any custom connectors that might be needed where the out of box connectors are not enough? </w:t>
      </w:r>
    </w:p>
    <w:p w14:paraId="45476471" w14:textId="7D8252AD" w:rsidR="007C2691" w:rsidRPr="0073428B" w:rsidRDefault="007C2691" w:rsidP="00D34E83">
      <w:pPr>
        <w:pStyle w:val="ListParagraph"/>
        <w:numPr>
          <w:ilvl w:val="0"/>
          <w:numId w:val="32"/>
        </w:numPr>
      </w:pPr>
      <w:r w:rsidRPr="0073428B">
        <w:t>Remember that Autonomous may, or may not, need approvals before completing tasks. However, if there is a risk to mitigate it does not hurt to inject approvals into the flow. However, recognize that when you use</w:t>
      </w:r>
      <w:r w:rsidR="00A3731D" w:rsidRPr="0073428B">
        <w:t xml:space="preserve"> waiting approvals, the flow of the transactions is paused until a </w:t>
      </w:r>
      <w:proofErr w:type="gramStart"/>
      <w:r w:rsidR="00A3731D" w:rsidRPr="0073428B">
        <w:t>human responds</w:t>
      </w:r>
      <w:proofErr w:type="gramEnd"/>
      <w:r w:rsidR="00A3731D" w:rsidRPr="0073428B">
        <w:t>.</w:t>
      </w:r>
    </w:p>
    <w:p w14:paraId="3014D5D9" w14:textId="034D0855" w:rsidR="00A3731D" w:rsidRPr="0073428B" w:rsidRDefault="00A3731D" w:rsidP="00D34E83">
      <w:pPr>
        <w:pStyle w:val="ListParagraph"/>
        <w:numPr>
          <w:ilvl w:val="0"/>
          <w:numId w:val="32"/>
        </w:numPr>
      </w:pPr>
      <w:r w:rsidRPr="0073428B">
        <w:t>Humans can respond to approval requests from the Power Automate approval center, from email notifications, or from Microsoft Teams notifications.</w:t>
      </w:r>
      <w:r w:rsidRPr="0073428B">
        <w:br/>
        <w:t xml:space="preserve">Learn more about Power Automate Approvals </w:t>
      </w:r>
      <w:hyperlink r:id="rId70" w:history="1">
        <w:r w:rsidRPr="0073428B">
          <w:rPr>
            <w:rStyle w:val="Hyperlink"/>
          </w:rPr>
          <w:t>here</w:t>
        </w:r>
      </w:hyperlink>
      <w:r w:rsidR="00247491" w:rsidRPr="0073428B">
        <w:t>.</w:t>
      </w:r>
    </w:p>
    <w:p w14:paraId="0E801FEA" w14:textId="5D4D4B22" w:rsidR="00D34E83" w:rsidRPr="0073428B" w:rsidRDefault="00D34E83" w:rsidP="00D34E83">
      <w:r w:rsidRPr="0073428B">
        <w:rPr>
          <w:highlight w:val="yellow"/>
        </w:rPr>
        <w:t xml:space="preserve">Take it further: </w:t>
      </w:r>
      <w:r w:rsidR="00193259" w:rsidRPr="0073428B">
        <w:rPr>
          <w:highlight w:val="yellow"/>
        </w:rPr>
        <w:t>Make a sketch of the most common actions you might expect in your next Autonomous Agent</w:t>
      </w:r>
      <w:r w:rsidR="00647B65" w:rsidRPr="0073428B">
        <w:t>. Will they need a human-in-the-loop, why or why not?</w:t>
      </w:r>
    </w:p>
    <w:tbl>
      <w:tblPr>
        <w:tblStyle w:val="TableGrid"/>
        <w:tblW w:w="0" w:type="auto"/>
        <w:tblLook w:val="04A0" w:firstRow="1" w:lastRow="0" w:firstColumn="1" w:lastColumn="0" w:noHBand="0" w:noVBand="1"/>
      </w:tblPr>
      <w:tblGrid>
        <w:gridCol w:w="9880"/>
      </w:tblGrid>
      <w:tr w:rsidR="00D34E83" w:rsidRPr="0073428B" w14:paraId="2EFE3B59" w14:textId="77777777" w:rsidTr="00877851">
        <w:tc>
          <w:tcPr>
            <w:tcW w:w="9880" w:type="dxa"/>
          </w:tcPr>
          <w:p w14:paraId="64551472" w14:textId="77777777" w:rsidR="00D34E83" w:rsidRPr="0073428B" w:rsidRDefault="00D34E83" w:rsidP="00877851"/>
        </w:tc>
      </w:tr>
      <w:tr w:rsidR="00D34E83" w:rsidRPr="0073428B" w14:paraId="6F757419" w14:textId="77777777" w:rsidTr="00877851">
        <w:tc>
          <w:tcPr>
            <w:tcW w:w="9880" w:type="dxa"/>
          </w:tcPr>
          <w:p w14:paraId="6A378851" w14:textId="77777777" w:rsidR="00D34E83" w:rsidRPr="0073428B" w:rsidRDefault="00D34E83" w:rsidP="00877851"/>
        </w:tc>
      </w:tr>
      <w:tr w:rsidR="00D34E83" w:rsidRPr="0073428B" w14:paraId="30F6299E" w14:textId="77777777" w:rsidTr="00877851">
        <w:tc>
          <w:tcPr>
            <w:tcW w:w="9880" w:type="dxa"/>
          </w:tcPr>
          <w:p w14:paraId="07F3D9C6" w14:textId="77777777" w:rsidR="00D34E83" w:rsidRPr="0073428B" w:rsidRDefault="00D34E83" w:rsidP="00877851"/>
        </w:tc>
      </w:tr>
      <w:tr w:rsidR="00D34E83" w:rsidRPr="0073428B" w14:paraId="25D0EA47" w14:textId="77777777" w:rsidTr="00877851">
        <w:tc>
          <w:tcPr>
            <w:tcW w:w="9880" w:type="dxa"/>
          </w:tcPr>
          <w:p w14:paraId="6EA75E13" w14:textId="77777777" w:rsidR="00D34E83" w:rsidRPr="0073428B" w:rsidRDefault="00D34E83" w:rsidP="00877851"/>
        </w:tc>
      </w:tr>
    </w:tbl>
    <w:p w14:paraId="5AB86482" w14:textId="77777777" w:rsidR="00D34E83" w:rsidRPr="0073428B" w:rsidRDefault="00D34E83" w:rsidP="00D34E83">
      <w:r w:rsidRPr="0073428B">
        <w:br w:type="page"/>
      </w:r>
    </w:p>
    <w:p w14:paraId="6EF4AA56" w14:textId="77777777" w:rsidR="00D34E83" w:rsidRPr="0073428B" w:rsidRDefault="00D34E83" w:rsidP="00D34E83">
      <w:pPr>
        <w:pStyle w:val="Heading1"/>
      </w:pPr>
      <w:r w:rsidRPr="0073428B">
        <w:lastRenderedPageBreak/>
        <w:t xml:space="preserve">Use </w:t>
      </w:r>
      <w:bookmarkStart w:id="23" w:name="Case6"/>
      <w:r w:rsidRPr="0073428B">
        <w:t>Case #6</w:t>
      </w:r>
      <w:bookmarkEnd w:id="23"/>
      <w:r w:rsidRPr="0073428B">
        <w:t>: Instructing your agent</w:t>
      </w:r>
    </w:p>
    <w:p w14:paraId="3B37A0A6" w14:textId="77777777" w:rsidR="00D34E83" w:rsidRPr="0073428B" w:rsidRDefault="00D34E83" w:rsidP="00D34E83">
      <w:r w:rsidRPr="00C3565C">
        <w:rPr>
          <w:i/>
          <w:color w:val="747474" w:themeColor="background2" w:themeShade="80"/>
        </w:rPr>
        <w:t xml:space="preserve">Guide agents with </w:t>
      </w:r>
      <w:proofErr w:type="gramStart"/>
      <w:r w:rsidRPr="00C3565C">
        <w:rPr>
          <w:i/>
          <w:color w:val="747474" w:themeColor="background2" w:themeShade="80"/>
        </w:rPr>
        <w:t>instructions!—</w:t>
      </w:r>
      <w:proofErr w:type="gramEnd"/>
      <w:r w:rsidRPr="00C3565C">
        <w:rPr>
          <w:i/>
          <w:color w:val="747474" w:themeColor="background2" w:themeShade="80"/>
        </w:rPr>
        <w:t>The control of what is done, and in what order, fortunately remains in the hands of the Maker using natural language to instruct the agent!</w:t>
      </w:r>
    </w:p>
    <w:tbl>
      <w:tblPr>
        <w:tblStyle w:val="TableauPlandecours-Sansbordures"/>
        <w:tblW w:w="9985" w:type="dxa"/>
        <w:tblLook w:val="04A0" w:firstRow="1" w:lastRow="0" w:firstColumn="1" w:lastColumn="0" w:noHBand="0" w:noVBand="1"/>
        <w:tblDescription w:val="Le tableau d’informations sur l'enseignant contient le nom de l’enseignant, son adresse e-mail, l’emplacement du bureau et les horaires"/>
      </w:tblPr>
      <w:tblGrid>
        <w:gridCol w:w="2430"/>
        <w:gridCol w:w="4860"/>
        <w:gridCol w:w="2695"/>
      </w:tblGrid>
      <w:tr w:rsidR="00D34E83" w:rsidRPr="0073428B" w14:paraId="4EA9B75B" w14:textId="77777777" w:rsidTr="00877851">
        <w:trPr>
          <w:cnfStyle w:val="100000000000" w:firstRow="1" w:lastRow="0" w:firstColumn="0" w:lastColumn="0" w:oddVBand="0" w:evenVBand="0" w:oddHBand="0" w:evenHBand="0" w:firstRowFirstColumn="0" w:firstRowLastColumn="0" w:lastRowFirstColumn="0" w:lastRowLastColumn="0"/>
        </w:trPr>
        <w:tc>
          <w:tcPr>
            <w:tcW w:w="2430" w:type="dxa"/>
          </w:tcPr>
          <w:p w14:paraId="601AE070" w14:textId="77777777" w:rsidR="00D34E83" w:rsidRPr="0073428B" w:rsidRDefault="00D34E83" w:rsidP="00877851">
            <w:pPr>
              <w:rPr>
                <w:sz w:val="20"/>
                <w:szCs w:val="20"/>
                <w:lang w:val="en-US"/>
              </w:rPr>
            </w:pPr>
            <w:r w:rsidRPr="0073428B">
              <w:rPr>
                <w:sz w:val="20"/>
                <w:szCs w:val="20"/>
                <w:lang w:val="en-US"/>
              </w:rPr>
              <w:t>Use case</w:t>
            </w:r>
          </w:p>
        </w:tc>
        <w:tc>
          <w:tcPr>
            <w:tcW w:w="4860" w:type="dxa"/>
          </w:tcPr>
          <w:p w14:paraId="02210441" w14:textId="77777777" w:rsidR="00D34E83" w:rsidRPr="0073428B" w:rsidRDefault="00D34E83" w:rsidP="00877851">
            <w:pPr>
              <w:rPr>
                <w:sz w:val="20"/>
                <w:szCs w:val="20"/>
                <w:lang w:val="en-US"/>
              </w:rPr>
            </w:pPr>
            <w:r w:rsidRPr="0073428B">
              <w:rPr>
                <w:sz w:val="20"/>
                <w:szCs w:val="20"/>
                <w:lang w:val="en-US"/>
              </w:rPr>
              <w:t>Value added</w:t>
            </w:r>
          </w:p>
        </w:tc>
        <w:tc>
          <w:tcPr>
            <w:tcW w:w="2695" w:type="dxa"/>
          </w:tcPr>
          <w:p w14:paraId="47ACE3BD" w14:textId="77777777" w:rsidR="00D34E83" w:rsidRPr="0073428B" w:rsidRDefault="00D34E83" w:rsidP="00877851">
            <w:pPr>
              <w:rPr>
                <w:sz w:val="20"/>
                <w:szCs w:val="20"/>
                <w:lang w:val="en-US"/>
              </w:rPr>
            </w:pPr>
            <w:r w:rsidRPr="0073428B">
              <w:rPr>
                <w:sz w:val="20"/>
                <w:szCs w:val="20"/>
                <w:lang w:val="en-US"/>
              </w:rPr>
              <w:t>Estimated effort</w:t>
            </w:r>
          </w:p>
        </w:tc>
      </w:tr>
      <w:tr w:rsidR="00D34E83" w:rsidRPr="0073428B" w14:paraId="1A9E693C" w14:textId="77777777" w:rsidTr="00877851">
        <w:tc>
          <w:tcPr>
            <w:tcW w:w="2430" w:type="dxa"/>
          </w:tcPr>
          <w:p w14:paraId="5FEC0BE7" w14:textId="77777777" w:rsidR="00D34E83" w:rsidRPr="0073428B" w:rsidRDefault="00D34E83" w:rsidP="00877851">
            <w:pPr>
              <w:pStyle w:val="NoSpacing"/>
              <w:rPr>
                <w:sz w:val="20"/>
                <w:szCs w:val="20"/>
                <w:lang w:val="en-US"/>
              </w:rPr>
            </w:pPr>
            <w:r w:rsidRPr="0073428B">
              <w:rPr>
                <w:lang w:val="en-US"/>
              </w:rPr>
              <w:t xml:space="preserve">Instructing your </w:t>
            </w:r>
            <w:r w:rsidRPr="0073428B">
              <w:rPr>
                <w:lang w:val="en-US"/>
              </w:rPr>
              <w:br/>
              <w:t>agent</w:t>
            </w:r>
          </w:p>
        </w:tc>
        <w:tc>
          <w:tcPr>
            <w:tcW w:w="4860" w:type="dxa"/>
          </w:tcPr>
          <w:p w14:paraId="7D9181B1" w14:textId="38B99790" w:rsidR="00D34E83" w:rsidRPr="0073428B" w:rsidRDefault="00F31C73" w:rsidP="00877851">
            <w:pPr>
              <w:pStyle w:val="NoSpacing"/>
              <w:ind w:right="183"/>
              <w:rPr>
                <w:sz w:val="20"/>
                <w:szCs w:val="20"/>
                <w:lang w:val="en-US"/>
              </w:rPr>
            </w:pPr>
            <w:r w:rsidRPr="0073428B">
              <w:rPr>
                <w:sz w:val="20"/>
                <w:szCs w:val="20"/>
                <w:lang w:val="en-US"/>
              </w:rPr>
              <w:t>By</w:t>
            </w:r>
            <w:r w:rsidR="00C01D4C" w:rsidRPr="0073428B">
              <w:rPr>
                <w:sz w:val="20"/>
                <w:szCs w:val="20"/>
                <w:lang w:val="en-US"/>
              </w:rPr>
              <w:t xml:space="preserve"> provid</w:t>
            </w:r>
            <w:r w:rsidRPr="0073428B">
              <w:rPr>
                <w:sz w:val="20"/>
                <w:szCs w:val="20"/>
                <w:lang w:val="en-US"/>
              </w:rPr>
              <w:t>ing</w:t>
            </w:r>
            <w:r w:rsidR="00C01D4C" w:rsidRPr="0073428B">
              <w:rPr>
                <w:sz w:val="20"/>
                <w:szCs w:val="20"/>
                <w:lang w:val="en-US"/>
              </w:rPr>
              <w:t xml:space="preserve"> your agents with instructions, you’re onboarding them to what is </w:t>
            </w:r>
            <w:proofErr w:type="gramStart"/>
            <w:r w:rsidR="00C01D4C" w:rsidRPr="0073428B">
              <w:rPr>
                <w:sz w:val="20"/>
                <w:szCs w:val="20"/>
                <w:lang w:val="en-US"/>
              </w:rPr>
              <w:t>really important</w:t>
            </w:r>
            <w:proofErr w:type="gramEnd"/>
            <w:r w:rsidR="00C01D4C" w:rsidRPr="0073428B">
              <w:rPr>
                <w:sz w:val="20"/>
                <w:szCs w:val="20"/>
                <w:lang w:val="en-US"/>
              </w:rPr>
              <w:t xml:space="preserve"> to you. Treat them like an AI co-worker and provide step-by-step instructions so they </w:t>
            </w:r>
            <w:r w:rsidRPr="0073428B">
              <w:rPr>
                <w:sz w:val="20"/>
                <w:szCs w:val="20"/>
                <w:lang w:val="en-US"/>
              </w:rPr>
              <w:t>respond</w:t>
            </w:r>
            <w:r w:rsidR="00C01D4C" w:rsidRPr="0073428B">
              <w:rPr>
                <w:sz w:val="20"/>
                <w:szCs w:val="20"/>
                <w:lang w:val="en-US"/>
              </w:rPr>
              <w:t xml:space="preserve"> consistently</w:t>
            </w:r>
            <w:r w:rsidRPr="0073428B">
              <w:rPr>
                <w:sz w:val="20"/>
                <w:szCs w:val="20"/>
                <w:lang w:val="en-US"/>
              </w:rPr>
              <w:t>,</w:t>
            </w:r>
            <w:r w:rsidR="00C01D4C" w:rsidRPr="0073428B">
              <w:rPr>
                <w:sz w:val="20"/>
                <w:szCs w:val="20"/>
                <w:lang w:val="en-US"/>
              </w:rPr>
              <w:t xml:space="preserve"> although dynamically</w:t>
            </w:r>
            <w:r w:rsidRPr="0073428B">
              <w:rPr>
                <w:sz w:val="20"/>
                <w:szCs w:val="20"/>
                <w:lang w:val="en-US"/>
              </w:rPr>
              <w:t xml:space="preserve">, in every case. </w:t>
            </w:r>
          </w:p>
        </w:tc>
        <w:tc>
          <w:tcPr>
            <w:tcW w:w="2695" w:type="dxa"/>
          </w:tcPr>
          <w:p w14:paraId="52296F44" w14:textId="5FC15AA1" w:rsidR="00D34E83" w:rsidRPr="0073428B" w:rsidRDefault="00D11284" w:rsidP="00877851">
            <w:pPr>
              <w:pStyle w:val="NoSpacing"/>
              <w:rPr>
                <w:sz w:val="20"/>
                <w:szCs w:val="20"/>
                <w:lang w:val="en-US"/>
              </w:rPr>
            </w:pPr>
            <w:r>
              <w:rPr>
                <w:sz w:val="20"/>
                <w:szCs w:val="20"/>
                <w:lang w:val="en-US"/>
              </w:rPr>
              <w:t>10</w:t>
            </w:r>
            <w:r w:rsidR="00D34E83" w:rsidRPr="0073428B">
              <w:rPr>
                <w:sz w:val="20"/>
                <w:szCs w:val="20"/>
                <w:lang w:val="en-US"/>
              </w:rPr>
              <w:t xml:space="preserve"> minutes</w:t>
            </w:r>
          </w:p>
        </w:tc>
      </w:tr>
    </w:tbl>
    <w:p w14:paraId="4A37DAFE" w14:textId="77777777" w:rsidR="00D34E83" w:rsidRPr="0073428B" w:rsidRDefault="00D34E83" w:rsidP="00D34E83"/>
    <w:p w14:paraId="5BD924F4" w14:textId="77777777" w:rsidR="00D34E83" w:rsidRPr="0073428B" w:rsidRDefault="00D34E83" w:rsidP="00422A2B">
      <w:pPr>
        <w:pStyle w:val="Heading2"/>
      </w:pPr>
      <w:r w:rsidRPr="0073428B">
        <w:t xml:space="preserve">Summary of tasks </w:t>
      </w:r>
    </w:p>
    <w:p w14:paraId="01B97D2F" w14:textId="30F536BD" w:rsidR="00527B85" w:rsidRDefault="00D52F28" w:rsidP="00D34E83">
      <w:r w:rsidRPr="00D52F28">
        <w:rPr>
          <w:noProof/>
        </w:rPr>
        <w:drawing>
          <wp:anchor distT="0" distB="0" distL="114300" distR="114300" simplePos="0" relativeHeight="251658241" behindDoc="1" locked="0" layoutInCell="1" allowOverlap="1" wp14:anchorId="244B0A54" wp14:editId="0D939D20">
            <wp:simplePos x="0" y="0"/>
            <wp:positionH relativeFrom="column">
              <wp:posOffset>4646930</wp:posOffset>
            </wp:positionH>
            <wp:positionV relativeFrom="paragraph">
              <wp:posOffset>143510</wp:posOffset>
            </wp:positionV>
            <wp:extent cx="1629410" cy="1308100"/>
            <wp:effectExtent l="0" t="0" r="8890" b="6350"/>
            <wp:wrapTight wrapText="bothSides">
              <wp:wrapPolygon edited="0">
                <wp:start x="7576" y="0"/>
                <wp:lineTo x="6313" y="1887"/>
                <wp:lineTo x="5303" y="4089"/>
                <wp:lineTo x="5051" y="10695"/>
                <wp:lineTo x="2273" y="13212"/>
                <wp:lineTo x="758" y="15099"/>
                <wp:lineTo x="758" y="16043"/>
                <wp:lineTo x="7071" y="20761"/>
                <wp:lineTo x="7323" y="21390"/>
                <wp:lineTo x="16920" y="21390"/>
                <wp:lineTo x="15657" y="20761"/>
                <wp:lineTo x="21213" y="16357"/>
                <wp:lineTo x="21465" y="15099"/>
                <wp:lineTo x="17930" y="10695"/>
                <wp:lineTo x="17930" y="7864"/>
                <wp:lineTo x="17425" y="5033"/>
                <wp:lineTo x="16162" y="1887"/>
                <wp:lineTo x="15152" y="0"/>
                <wp:lineTo x="7576" y="0"/>
              </wp:wrapPolygon>
            </wp:wrapTight>
            <wp:docPr id="2" name="Picture 1" descr="Robot shrugging its shoulders, conveying a sense of confusion or uncertainty. ">
              <a:extLst xmlns:a="http://schemas.openxmlformats.org/drawingml/2006/main">
                <a:ext uri="{FF2B5EF4-FFF2-40B4-BE49-F238E27FC236}">
                  <a16:creationId xmlns:a16="http://schemas.microsoft.com/office/drawing/2014/main" id="{72B6FC5D-3CC6-D356-D37E-6A877E695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Robot shrugging its shoulders, conveying a sense of confusion or uncertainty. ">
                      <a:extLst>
                        <a:ext uri="{FF2B5EF4-FFF2-40B4-BE49-F238E27FC236}">
                          <a16:creationId xmlns:a16="http://schemas.microsoft.com/office/drawing/2014/main" id="{72B6FC5D-3CC6-D356-D37E-6A877E695D8D}"/>
                        </a:ext>
                      </a:extLst>
                    </pic:cNvPr>
                    <pic:cNvPicPr>
                      <a:picLocks noChangeAspect="1"/>
                    </pic:cNvPicPr>
                  </pic:nvPicPr>
                  <pic:blipFill rotWithShape="1">
                    <a:blip r:embed="rId71">
                      <a:extLst>
                        <a:ext uri="{BEBA8EAE-BF5A-486C-A8C5-ECC9F3942E4B}">
                          <a14:imgProps xmlns:a14="http://schemas.microsoft.com/office/drawing/2010/main">
                            <a14:imgLayer r:embed="rId72">
                              <a14:imgEffect>
                                <a14:backgroundRemoval t="10000" b="90000" l="10000" r="90000">
                                  <a14:foregroundMark x1="65430" y1="22266" x2="65430" y2="22266"/>
                                  <a14:foregroundMark x1="68066" y1="22363" x2="68066" y2="22363"/>
                                  <a14:foregroundMark x1="32227" y1="37988" x2="32227" y2="37988"/>
                                  <a14:foregroundMark x1="33008" y1="34570" x2="33008" y2="34570"/>
                                  <a14:foregroundMark x1="33008" y1="32227" x2="33008" y2="32227"/>
                                  <a14:foregroundMark x1="33496" y1="29785" x2="33496" y2="29785"/>
                                  <a14:foregroundMark x1="33984" y1="26855" x2="33984" y2="26855"/>
                                  <a14:foregroundMark x1="35352" y1="24707" x2="35352" y2="24707"/>
                                  <a14:foregroundMark x1="36914" y1="23340" x2="36914" y2="23340"/>
                                  <a14:foregroundMark x1="39355" y1="21875" x2="39355" y2="21875"/>
                                  <a14:foregroundMark x1="42578" y1="20801" x2="42578" y2="20801"/>
                                  <a14:foregroundMark x1="47070" y1="21289" x2="47070" y2="21289"/>
                                  <a14:foregroundMark x1="61133" y1="19434" x2="61133" y2="19434"/>
                                  <a14:foregroundMark x1="61426" y1="18945" x2="61426" y2="18945"/>
                                  <a14:foregroundMark x1="68066" y1="85449" x2="68066" y2="85449"/>
                                  <a14:foregroundMark x1="66699" y1="85645" x2="66699" y2="85645"/>
                                  <a14:foregroundMark x1="65234" y1="85840" x2="65234" y2="85840"/>
                                  <a14:foregroundMark x1="69922" y1="85840" x2="69922" y2="85840"/>
                                  <a14:foregroundMark x1="71875" y1="86133" x2="71875" y2="86133"/>
                                </a14:backgroundRemoval>
                              </a14:imgEffect>
                            </a14:imgLayer>
                          </a14:imgProps>
                        </a:ext>
                      </a:extLst>
                    </a:blip>
                    <a:srcRect l="7354" t="16483" r="6869" b="14654"/>
                    <a:stretch/>
                  </pic:blipFill>
                  <pic:spPr bwMode="auto">
                    <a:xfrm>
                      <a:off x="0" y="0"/>
                      <a:ext cx="1629410" cy="1308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7B85">
        <w:t xml:space="preserve">Without instructions your agent </w:t>
      </w:r>
      <w:r w:rsidR="009D5461">
        <w:t xml:space="preserve">won’t know what to do. </w:t>
      </w:r>
      <w:r w:rsidR="00C274B0">
        <w:t xml:space="preserve">Imagine you made a </w:t>
      </w:r>
      <w:r w:rsidR="003A05B3">
        <w:t>robot</w:t>
      </w:r>
      <w:r w:rsidR="00C274B0">
        <w:t xml:space="preserve"> </w:t>
      </w:r>
      <w:r w:rsidR="003A05B3">
        <w:t>without a mission</w:t>
      </w:r>
      <w:r w:rsidR="00C274B0">
        <w:t>. Even though you gave it a lot of knowledge, and</w:t>
      </w:r>
      <w:r w:rsidR="00CB77C4">
        <w:t xml:space="preserve"> maybe even</w:t>
      </w:r>
      <w:r w:rsidR="00C274B0">
        <w:t xml:space="preserve"> </w:t>
      </w:r>
      <w:r w:rsidR="00B81914">
        <w:t>feature capabilities</w:t>
      </w:r>
      <w:r w:rsidR="00CB77C4">
        <w:t>;</w:t>
      </w:r>
      <w:r w:rsidR="00B81914">
        <w:t xml:space="preserve"> without instructions it might just stand there. </w:t>
      </w:r>
      <w:r w:rsidR="00D72320">
        <w:t xml:space="preserve">It knows how to </w:t>
      </w:r>
      <w:r w:rsidR="0040602E">
        <w:t>move but</w:t>
      </w:r>
      <w:r w:rsidR="00D72320">
        <w:t xml:space="preserve"> doesn’t know where to go</w:t>
      </w:r>
      <w:r w:rsidR="00CB77C4">
        <w:t>.</w:t>
      </w:r>
      <w:r w:rsidR="00D72320">
        <w:t xml:space="preserve"> </w:t>
      </w:r>
      <w:r w:rsidR="00CB77C4">
        <w:t>I</w:t>
      </w:r>
      <w:r w:rsidR="00C274B0">
        <w:t>t knows how to grab things, but it doesn’t know what to pick up. It has a voice but doesn’t know what to say.</w:t>
      </w:r>
      <w:r w:rsidR="009B0B83">
        <w:t xml:space="preserve"> An Autonomous Agent without instructions is like a robot without a mission!</w:t>
      </w:r>
    </w:p>
    <w:p w14:paraId="61FCE7ED" w14:textId="5E08455F" w:rsidR="00E05DE3" w:rsidRDefault="002E3171" w:rsidP="00D34E83">
      <w:r>
        <w:t xml:space="preserve">Unclear instructions </w:t>
      </w:r>
      <w:r w:rsidR="0032240D">
        <w:t>result</w:t>
      </w:r>
      <w:r>
        <w:t xml:space="preserve"> in poor responses. </w:t>
      </w:r>
      <w:r w:rsidR="00E05DE3">
        <w:t xml:space="preserve">Effective instructions include </w:t>
      </w:r>
      <w:r w:rsidR="00E05DE3" w:rsidRPr="00DF633A">
        <w:rPr>
          <w:b/>
          <w:bCs/>
        </w:rPr>
        <w:t>role</w:t>
      </w:r>
      <w:r w:rsidR="003D054A">
        <w:t xml:space="preserve"> (what is the purpose of job title of the agent)</w:t>
      </w:r>
      <w:r w:rsidR="00E05DE3">
        <w:t xml:space="preserve">, </w:t>
      </w:r>
      <w:r w:rsidR="00E05DE3" w:rsidRPr="00DF633A">
        <w:rPr>
          <w:b/>
          <w:bCs/>
        </w:rPr>
        <w:t>scope</w:t>
      </w:r>
      <w:r w:rsidR="003D054A">
        <w:t xml:space="preserve"> (what should it do, and what should it avoid)</w:t>
      </w:r>
      <w:r w:rsidR="00E05DE3">
        <w:t xml:space="preserve">, </w:t>
      </w:r>
      <w:r w:rsidR="00E05DE3" w:rsidRPr="00DF633A">
        <w:rPr>
          <w:b/>
          <w:bCs/>
        </w:rPr>
        <w:t>context</w:t>
      </w:r>
      <w:r w:rsidR="004E2B36">
        <w:t xml:space="preserve"> (what does the agent need to know)</w:t>
      </w:r>
      <w:r w:rsidR="00E05DE3">
        <w:t xml:space="preserve">, </w:t>
      </w:r>
      <w:r w:rsidR="00527B85" w:rsidRPr="00DF633A">
        <w:rPr>
          <w:b/>
          <w:bCs/>
        </w:rPr>
        <w:t>tone</w:t>
      </w:r>
      <w:r w:rsidR="004E2B36">
        <w:t xml:space="preserve"> (how should the agent respond)</w:t>
      </w:r>
      <w:r w:rsidR="00527B85">
        <w:t xml:space="preserve">, </w:t>
      </w:r>
      <w:r w:rsidR="00E05DE3">
        <w:t xml:space="preserve">and </w:t>
      </w:r>
      <w:r w:rsidR="00E05DE3" w:rsidRPr="00DF633A">
        <w:rPr>
          <w:b/>
          <w:bCs/>
        </w:rPr>
        <w:t>error handling</w:t>
      </w:r>
      <w:r w:rsidR="004E2B36">
        <w:t xml:space="preserve"> (what should the agent do if it’s unsure)</w:t>
      </w:r>
      <w:r w:rsidR="00E05DE3">
        <w:t>.</w:t>
      </w:r>
    </w:p>
    <w:p w14:paraId="346B86F3" w14:textId="5A35F326" w:rsidR="00D34E83" w:rsidRPr="0073428B" w:rsidRDefault="005C187C" w:rsidP="00D34E83">
      <w:r>
        <w:t>Y</w:t>
      </w:r>
      <w:r w:rsidR="00D34E83" w:rsidRPr="0073428B">
        <w:t xml:space="preserve">ou may have noticed that we saved instructions for the last build activity in this lab on Autonomous Agents. </w:t>
      </w:r>
      <w:r w:rsidR="00B41BCB">
        <w:t xml:space="preserve">There was a reason for that! </w:t>
      </w:r>
      <w:r w:rsidR="00C71E6B">
        <w:t>Since i</w:t>
      </w:r>
      <w:r w:rsidR="00C71E6B" w:rsidRPr="0073428B">
        <w:t xml:space="preserve">nstructions will typically reference previous configurations, it may be more efficient to do the instructions lastly. </w:t>
      </w:r>
      <w:r w:rsidR="00ED416F">
        <w:t>So, a</w:t>
      </w:r>
      <w:r w:rsidR="00D34E83" w:rsidRPr="0073428B">
        <w:t xml:space="preserve">lthough you may enter instructions at any time </w:t>
      </w:r>
      <w:r w:rsidR="00B41BCB">
        <w:t>during</w:t>
      </w:r>
      <w:r w:rsidR="00D34E83" w:rsidRPr="0073428B">
        <w:t xml:space="preserve"> the </w:t>
      </w:r>
      <w:r w:rsidR="003724F2" w:rsidRPr="0073428B">
        <w:t>building</w:t>
      </w:r>
      <w:r w:rsidR="00D34E83" w:rsidRPr="0073428B">
        <w:t xml:space="preserve"> of your agent</w:t>
      </w:r>
      <w:r w:rsidR="00F31C73" w:rsidRPr="0073428B">
        <w:t>,</w:t>
      </w:r>
      <w:r w:rsidR="00D34E83" w:rsidRPr="0073428B">
        <w:t xml:space="preserve"> there are </w:t>
      </w:r>
      <w:r w:rsidR="00F31C73" w:rsidRPr="0073428B">
        <w:t>3</w:t>
      </w:r>
      <w:r w:rsidR="00D34E83" w:rsidRPr="0073428B">
        <w:t xml:space="preserve"> reasons why we have selected to add them as a last step in this case:</w:t>
      </w:r>
    </w:p>
    <w:p w14:paraId="1C24D7BE" w14:textId="0AD3CC6D" w:rsidR="00D34E83" w:rsidRPr="0073428B" w:rsidRDefault="00ED416F" w:rsidP="00D34E83">
      <w:pPr>
        <w:pStyle w:val="ListParagraph"/>
        <w:numPr>
          <w:ilvl w:val="0"/>
          <w:numId w:val="36"/>
        </w:numPr>
      </w:pPr>
      <w:r>
        <w:t>We want to r</w:t>
      </w:r>
      <w:r w:rsidR="00D34E83" w:rsidRPr="0073428B">
        <w:t>eferenc</w:t>
      </w:r>
      <w:r w:rsidR="0002205C" w:rsidRPr="0073428B">
        <w:t>e</w:t>
      </w:r>
      <w:r w:rsidR="00D34E83" w:rsidRPr="0073428B">
        <w:t xml:space="preserve"> the exact names of relevant knowledge sources exactly as they named on the </w:t>
      </w:r>
      <w:r w:rsidR="00D34E83" w:rsidRPr="0073428B">
        <w:rPr>
          <w:b/>
        </w:rPr>
        <w:t>Knowledge</w:t>
      </w:r>
      <w:r w:rsidR="00D34E83" w:rsidRPr="0073428B">
        <w:t xml:space="preserve"> tab.</w:t>
      </w:r>
    </w:p>
    <w:p w14:paraId="4C756818" w14:textId="57F080C1" w:rsidR="00D34E83" w:rsidRPr="0073428B" w:rsidRDefault="00ED416F" w:rsidP="00D34E83">
      <w:pPr>
        <w:pStyle w:val="ListParagraph"/>
        <w:numPr>
          <w:ilvl w:val="0"/>
          <w:numId w:val="36"/>
        </w:numPr>
      </w:pPr>
      <w:r>
        <w:t>We want to r</w:t>
      </w:r>
      <w:r w:rsidR="00D34E83" w:rsidRPr="0073428B">
        <w:t>eferenc</w:t>
      </w:r>
      <w:r w:rsidR="0002205C" w:rsidRPr="0073428B">
        <w:t>e</w:t>
      </w:r>
      <w:r w:rsidR="00D34E83" w:rsidRPr="0073428B">
        <w:t xml:space="preserve"> the exact names of actions exactly as they are displayed in the name field on the </w:t>
      </w:r>
      <w:r w:rsidR="00D34E83" w:rsidRPr="0073428B">
        <w:rPr>
          <w:b/>
        </w:rPr>
        <w:t>Actions</w:t>
      </w:r>
      <w:r w:rsidR="00D34E83" w:rsidRPr="0073428B">
        <w:t xml:space="preserve"> tab.</w:t>
      </w:r>
    </w:p>
    <w:p w14:paraId="4F2732EA" w14:textId="14EFA8F5" w:rsidR="00D34E83" w:rsidRPr="0073428B" w:rsidRDefault="00ED416F" w:rsidP="00D34E83">
      <w:pPr>
        <w:pStyle w:val="ListParagraph"/>
        <w:numPr>
          <w:ilvl w:val="0"/>
          <w:numId w:val="36"/>
        </w:numPr>
      </w:pPr>
      <w:r>
        <w:t>We may need to r</w:t>
      </w:r>
      <w:r w:rsidR="00D34E83" w:rsidRPr="0073428B">
        <w:t>eferenc</w:t>
      </w:r>
      <w:r w:rsidR="0002205C" w:rsidRPr="0073428B">
        <w:t>e</w:t>
      </w:r>
      <w:r w:rsidR="00D34E83" w:rsidRPr="0073428B">
        <w:t xml:space="preserve"> </w:t>
      </w:r>
      <w:r w:rsidR="00D34E83" w:rsidRPr="0073428B">
        <w:rPr>
          <w:b/>
        </w:rPr>
        <w:t>relevant variables</w:t>
      </w:r>
      <w:r w:rsidR="00D34E83" w:rsidRPr="0073428B">
        <w:t xml:space="preserve"> or parameters for decision-trees that will be helpful to the agent.</w:t>
      </w:r>
      <w:r w:rsidR="00D34E83" w:rsidRPr="0073428B">
        <w:br/>
      </w:r>
    </w:p>
    <w:p w14:paraId="2DD91ED0" w14:textId="55BBF303" w:rsidR="00D34E83" w:rsidRPr="0073428B" w:rsidRDefault="00D34E83" w:rsidP="00D34E83">
      <w:r w:rsidRPr="0073428B">
        <w:rPr>
          <w:b/>
          <w:bCs/>
        </w:rPr>
        <w:t>Scenario</w:t>
      </w:r>
      <w:r w:rsidRPr="0073428B">
        <w:t xml:space="preserve">: Provide instructions to the agent so that it will execute responses and actions in the appropriate order, with guidance on </w:t>
      </w:r>
      <w:r w:rsidR="00ED416F">
        <w:t>role, scope, context, tone, and error handling</w:t>
      </w:r>
      <w:r w:rsidRPr="0073428B">
        <w:t xml:space="preserve">. </w:t>
      </w:r>
    </w:p>
    <w:p w14:paraId="7D7FE94D" w14:textId="77777777" w:rsidR="00D34E83" w:rsidRPr="0073428B" w:rsidRDefault="00D34E83" w:rsidP="00D34E83">
      <w:pPr>
        <w:pStyle w:val="Heading2"/>
      </w:pPr>
      <w:r w:rsidRPr="0073428B">
        <w:t>Configuring instructions</w:t>
      </w:r>
    </w:p>
    <w:p w14:paraId="2F2623B6" w14:textId="77777777" w:rsidR="00D34E83" w:rsidRPr="0073428B" w:rsidRDefault="00D34E83" w:rsidP="00D34E83">
      <w:pPr>
        <w:pStyle w:val="Steps"/>
        <w:numPr>
          <w:ilvl w:val="0"/>
          <w:numId w:val="33"/>
        </w:numPr>
        <w:ind w:left="900" w:hanging="900"/>
        <w:rPr>
          <w:rFonts w:eastAsia="Times New Roman"/>
        </w:rPr>
      </w:pPr>
      <w:r w:rsidRPr="0073428B">
        <w:t xml:space="preserve">Click the </w:t>
      </w:r>
      <w:r w:rsidRPr="0073428B">
        <w:rPr>
          <w:b/>
          <w:bCs/>
        </w:rPr>
        <w:t>Overview</w:t>
      </w:r>
      <w:r w:rsidRPr="0073428B">
        <w:t xml:space="preserve"> tab of the Employee Onboarding Agent, click the </w:t>
      </w:r>
      <w:r w:rsidRPr="0073428B">
        <w:rPr>
          <w:b/>
          <w:bCs/>
        </w:rPr>
        <w:t>Edit</w:t>
      </w:r>
      <w:r w:rsidRPr="0073428B">
        <w:t xml:space="preserve"> button. This will allow us to edit details and instructions in the top areas of the page.</w:t>
      </w:r>
    </w:p>
    <w:p w14:paraId="6534D6F4" w14:textId="77777777" w:rsidR="00D34E83" w:rsidRPr="0073428B" w:rsidRDefault="00D34E83" w:rsidP="00D34E83">
      <w:pPr>
        <w:pStyle w:val="Steps"/>
        <w:numPr>
          <w:ilvl w:val="0"/>
          <w:numId w:val="0"/>
        </w:numPr>
        <w:ind w:left="907"/>
      </w:pPr>
    </w:p>
    <w:p w14:paraId="372746AD" w14:textId="753B4556" w:rsidR="00D34E83" w:rsidRPr="0073428B" w:rsidRDefault="00D34E83" w:rsidP="00D34E83">
      <w:pPr>
        <w:pStyle w:val="Steps"/>
        <w:numPr>
          <w:ilvl w:val="0"/>
          <w:numId w:val="17"/>
        </w:numPr>
      </w:pPr>
      <w:commentRangeStart w:id="24"/>
      <w:r w:rsidRPr="0073428B">
        <w:t xml:space="preserve">In the </w:t>
      </w:r>
      <w:r w:rsidRPr="0073428B">
        <w:rPr>
          <w:b/>
          <w:bCs/>
        </w:rPr>
        <w:t>Instructions</w:t>
      </w:r>
      <w:r w:rsidRPr="0073428B">
        <w:t xml:space="preserve"> input area, set</w:t>
      </w:r>
      <w:r w:rsidR="00B15A39">
        <w:t xml:space="preserve"> the following text (simplified for our use case)</w:t>
      </w:r>
      <w:r w:rsidRPr="0073428B">
        <w:t>:</w:t>
      </w:r>
      <w:commentRangeEnd w:id="24"/>
      <w:r w:rsidR="001D3FB3">
        <w:rPr>
          <w:rStyle w:val="CommentReference"/>
          <w:color w:val="404040" w:themeColor="text1" w:themeTint="BF"/>
          <w:lang w:val="fr-FR" w:eastAsia="ja-JP"/>
        </w:rPr>
        <w:commentReference w:id="24"/>
      </w:r>
    </w:p>
    <w:tbl>
      <w:tblPr>
        <w:tblStyle w:val="TableGrid"/>
        <w:tblW w:w="0" w:type="auto"/>
        <w:tblInd w:w="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73"/>
      </w:tblGrid>
      <w:tr w:rsidR="00D34E83" w:rsidRPr="0073428B" w14:paraId="79D3C24D" w14:textId="77777777" w:rsidTr="00877851">
        <w:tc>
          <w:tcPr>
            <w:tcW w:w="8973" w:type="dxa"/>
            <w:shd w:val="clear" w:color="auto" w:fill="F2F2F2" w:themeFill="background1" w:themeFillShade="F2"/>
          </w:tcPr>
          <w:p w14:paraId="001608DD" w14:textId="77777777" w:rsidR="00D26A16" w:rsidRDefault="00D26A16" w:rsidP="00D26A16">
            <w:pPr>
              <w:pStyle w:val="TextBlock"/>
              <w:ind w:left="360"/>
            </w:pPr>
            <w:bookmarkStart w:id="25" w:name="_Hlk191940235"/>
            <w:r>
              <w:t xml:space="preserve">When a new employee is added, you will select training from a list of available training sessions for their department and then schedule Teams meetings for the new employee. You must also find a suitable </w:t>
            </w:r>
            <w:r>
              <w:lastRenderedPageBreak/>
              <w:t>device for the new employee based on their department and submit a hardware request to the 'Hardware requests' list.</w:t>
            </w:r>
          </w:p>
          <w:p w14:paraId="685EBDBB" w14:textId="77777777" w:rsidR="00242D41" w:rsidRDefault="00242D41" w:rsidP="00242D41">
            <w:pPr>
              <w:pStyle w:val="TextBlock"/>
              <w:ind w:left="360"/>
            </w:pPr>
          </w:p>
          <w:p w14:paraId="15A198A9" w14:textId="77777777" w:rsidR="00242D41" w:rsidRDefault="00242D41" w:rsidP="00242D41">
            <w:pPr>
              <w:pStyle w:val="TextBlock"/>
              <w:ind w:left="360"/>
            </w:pPr>
            <w:r>
              <w:t>###Instructions:</w:t>
            </w:r>
          </w:p>
          <w:p w14:paraId="736A57D2" w14:textId="3AA293B8" w:rsidR="009204AC" w:rsidRDefault="009204AC" w:rsidP="00D26A16">
            <w:pPr>
              <w:pStyle w:val="TextBlock"/>
              <w:numPr>
                <w:ilvl w:val="0"/>
                <w:numId w:val="41"/>
              </w:numPr>
            </w:pPr>
            <w:r>
              <w:t>Use the 'Training' knowledge source to select a list of required training. Then create Teams meetings for each training session using the 'Schedule meetings' action. Ensure that the Teams meeting is created on the corresponding weekday for the training course.</w:t>
            </w:r>
          </w:p>
          <w:p w14:paraId="51B7F79E" w14:textId="19837FD8" w:rsidR="009204AC" w:rsidRDefault="009204AC" w:rsidP="00D26A16">
            <w:pPr>
              <w:pStyle w:val="TextBlock"/>
              <w:numPr>
                <w:ilvl w:val="0"/>
                <w:numId w:val="41"/>
              </w:numPr>
            </w:pPr>
            <w:r>
              <w:t xml:space="preserve">Select a </w:t>
            </w:r>
            <w:r w:rsidR="00317080">
              <w:t>device appropriate for the employee based on their department</w:t>
            </w:r>
            <w:r w:rsidR="00D26A16">
              <w:t xml:space="preserve"> from the 'Approved Devices' knowledge source.</w:t>
            </w:r>
            <w:r w:rsidR="00317080">
              <w:t xml:space="preserve"> For example, IT employees require high-specification devices, Sales employees require lower-specification devices.</w:t>
            </w:r>
          </w:p>
          <w:p w14:paraId="0FD1AC82" w14:textId="427FC350" w:rsidR="00D34E83" w:rsidRPr="0073428B" w:rsidRDefault="007C6A7B" w:rsidP="00D26A16">
            <w:pPr>
              <w:pStyle w:val="TextBlock"/>
              <w:numPr>
                <w:ilvl w:val="0"/>
                <w:numId w:val="41"/>
              </w:numPr>
            </w:pPr>
            <w:r>
              <w:t xml:space="preserve">Create a new hardware order request for </w:t>
            </w:r>
            <w:r w:rsidR="00D26A16">
              <w:t>the</w:t>
            </w:r>
            <w:r>
              <w:t xml:space="preserve"> selected device using the </w:t>
            </w:r>
            <w:r w:rsidR="009204AC">
              <w:t>'Create</w:t>
            </w:r>
            <w:r>
              <w:t xml:space="preserve"> </w:t>
            </w:r>
            <w:r w:rsidR="006D0109">
              <w:t>H</w:t>
            </w:r>
            <w:r w:rsidR="000A7407">
              <w:t xml:space="preserve">ardware </w:t>
            </w:r>
            <w:r w:rsidR="009204AC">
              <w:t>Request'</w:t>
            </w:r>
            <w:r w:rsidR="000A7407">
              <w:t xml:space="preserve"> action.</w:t>
            </w:r>
          </w:p>
        </w:tc>
      </w:tr>
    </w:tbl>
    <w:bookmarkEnd w:id="25"/>
    <w:p w14:paraId="4BD20453" w14:textId="77777777" w:rsidR="00D34E83" w:rsidRPr="0073428B" w:rsidRDefault="00D34E83" w:rsidP="00D34E83">
      <w:pPr>
        <w:pStyle w:val="Steps"/>
        <w:numPr>
          <w:ilvl w:val="0"/>
          <w:numId w:val="0"/>
        </w:numPr>
        <w:ind w:left="907"/>
      </w:pPr>
      <w:r w:rsidRPr="0073428B">
        <w:lastRenderedPageBreak/>
        <w:br/>
      </w:r>
    </w:p>
    <w:p w14:paraId="0DDFA4A1" w14:textId="57BB748D" w:rsidR="00F2263E" w:rsidRPr="00F2263E" w:rsidRDefault="00D34E83" w:rsidP="00D34E83">
      <w:pPr>
        <w:pStyle w:val="Steps"/>
        <w:numPr>
          <w:ilvl w:val="0"/>
          <w:numId w:val="33"/>
        </w:numPr>
        <w:ind w:left="900" w:hanging="900"/>
        <w:rPr>
          <w:rFonts w:eastAsia="Times New Roman"/>
        </w:rPr>
      </w:pPr>
      <w:r w:rsidRPr="0073428B">
        <w:t xml:space="preserve">Click </w:t>
      </w:r>
      <w:r w:rsidRPr="0073428B">
        <w:rPr>
          <w:b/>
          <w:bCs/>
        </w:rPr>
        <w:t>Save</w:t>
      </w:r>
      <w:r w:rsidRPr="0073428B">
        <w:t xml:space="preserve"> to record your changes and then proofread the instructions to ensure nothing is missing, and all references match exactly what has been configured in the </w:t>
      </w:r>
      <w:r w:rsidRPr="0073428B">
        <w:rPr>
          <w:b/>
          <w:bCs/>
        </w:rPr>
        <w:t>Knowledge</w:t>
      </w:r>
      <w:r w:rsidRPr="0073428B">
        <w:t xml:space="preserve"> and </w:t>
      </w:r>
      <w:r w:rsidRPr="0073428B">
        <w:rPr>
          <w:b/>
          <w:bCs/>
        </w:rPr>
        <w:t>Actions</w:t>
      </w:r>
      <w:r w:rsidRPr="0073428B">
        <w:t xml:space="preserve"> tabs.</w:t>
      </w:r>
      <w:r w:rsidR="00F2263E">
        <w:br/>
      </w:r>
    </w:p>
    <w:p w14:paraId="508FF9BC" w14:textId="6CC0506E" w:rsidR="00F2263E" w:rsidRPr="00F2263E" w:rsidRDefault="00F2263E" w:rsidP="00D34E83">
      <w:pPr>
        <w:pStyle w:val="Steps"/>
        <w:numPr>
          <w:ilvl w:val="0"/>
          <w:numId w:val="33"/>
        </w:numPr>
        <w:ind w:left="900" w:hanging="900"/>
        <w:rPr>
          <w:rFonts w:eastAsia="Times New Roman"/>
        </w:rPr>
      </w:pPr>
      <w:r>
        <w:t xml:space="preserve">In support of our instructions, we will need to complete the </w:t>
      </w:r>
      <w:r w:rsidR="00952636" w:rsidRPr="00394C34">
        <w:rPr>
          <w:b/>
          <w:bCs/>
        </w:rPr>
        <w:t xml:space="preserve">input </w:t>
      </w:r>
      <w:r w:rsidRPr="00394C34">
        <w:rPr>
          <w:b/>
          <w:bCs/>
        </w:rPr>
        <w:t>descriptions</w:t>
      </w:r>
      <w:r>
        <w:t xml:space="preserve"> for our </w:t>
      </w:r>
      <w:r w:rsidR="001065D6">
        <w:t xml:space="preserve">previously configured </w:t>
      </w:r>
      <w:r>
        <w:t>Actions</w:t>
      </w:r>
      <w:r w:rsidR="001065D6">
        <w:t xml:space="preserve"> (remember we put TBD there earlier)</w:t>
      </w:r>
      <w:r>
        <w:t xml:space="preserve">. These </w:t>
      </w:r>
      <w:r w:rsidR="001065D6">
        <w:t xml:space="preserve">input </w:t>
      </w:r>
      <w:r>
        <w:t>descriptions will</w:t>
      </w:r>
      <w:r w:rsidR="001065D6">
        <w:t xml:space="preserve"> help the agent to know </w:t>
      </w:r>
      <w:r w:rsidR="001065D6" w:rsidRPr="00394C34">
        <w:rPr>
          <w:i/>
          <w:iCs/>
        </w:rPr>
        <w:t>how</w:t>
      </w:r>
      <w:r w:rsidR="001065D6">
        <w:t xml:space="preserve"> </w:t>
      </w:r>
      <w:r w:rsidR="001065D6" w:rsidRPr="00394C34">
        <w:rPr>
          <w:i/>
          <w:iCs/>
        </w:rPr>
        <w:t>to get the necessary inputs</w:t>
      </w:r>
      <w:r>
        <w:t xml:space="preserve">. Click on the </w:t>
      </w:r>
      <w:r w:rsidRPr="00F2263E">
        <w:rPr>
          <w:b/>
          <w:bCs/>
        </w:rPr>
        <w:t>Actions</w:t>
      </w:r>
      <w:r>
        <w:t xml:space="preserve"> tab at the top of the agent.</w:t>
      </w:r>
      <w:r w:rsidR="007C7732">
        <w:t xml:space="preserve"> These descriptions help to reduce </w:t>
      </w:r>
      <w:r w:rsidR="00537A6E">
        <w:t>hallucinations</w:t>
      </w:r>
      <w:r w:rsidR="007C7732">
        <w:t xml:space="preserve">, avoid the agent seeking an answer from a user, and </w:t>
      </w:r>
      <w:r w:rsidR="00537A6E">
        <w:t>ultimately preventing the agent from being unable to complete the task.</w:t>
      </w:r>
      <w:r>
        <w:br/>
      </w:r>
    </w:p>
    <w:p w14:paraId="08CF3ED9" w14:textId="613F0CBF" w:rsidR="002D5DEF" w:rsidRPr="002D5DEF" w:rsidRDefault="00F2263E" w:rsidP="00D004A8">
      <w:pPr>
        <w:pStyle w:val="Steps"/>
        <w:numPr>
          <w:ilvl w:val="0"/>
          <w:numId w:val="33"/>
        </w:numPr>
        <w:ind w:left="900" w:hanging="900"/>
        <w:rPr>
          <w:rFonts w:eastAsia="Times New Roman"/>
        </w:rPr>
      </w:pPr>
      <w:r>
        <w:t xml:space="preserve">Click on the </w:t>
      </w:r>
      <w:r w:rsidR="009B72E0" w:rsidRPr="009B72E0">
        <w:rPr>
          <w:b/>
          <w:bCs/>
        </w:rPr>
        <w:t xml:space="preserve">Create </w:t>
      </w:r>
      <w:r w:rsidR="009B72E0">
        <w:rPr>
          <w:b/>
          <w:bCs/>
        </w:rPr>
        <w:t>H</w:t>
      </w:r>
      <w:r w:rsidR="009B72E0" w:rsidRPr="009B72E0">
        <w:rPr>
          <w:b/>
          <w:bCs/>
        </w:rPr>
        <w:t xml:space="preserve">ardware Request </w:t>
      </w:r>
      <w:r w:rsidR="009B72E0">
        <w:rPr>
          <w:b/>
          <w:bCs/>
        </w:rPr>
        <w:t>a</w:t>
      </w:r>
      <w:r w:rsidR="009B72E0" w:rsidRPr="009B72E0">
        <w:rPr>
          <w:b/>
          <w:bCs/>
        </w:rPr>
        <w:t>ction</w:t>
      </w:r>
      <w:r w:rsidR="009B72E0">
        <w:t xml:space="preserve"> name</w:t>
      </w:r>
      <w:r w:rsidR="006F0C84">
        <w:t xml:space="preserve">, then click on the </w:t>
      </w:r>
      <w:r w:rsidR="006F0C84" w:rsidRPr="006F0C84">
        <w:rPr>
          <w:b/>
          <w:bCs/>
        </w:rPr>
        <w:t>Inputs</w:t>
      </w:r>
      <w:r w:rsidR="006F0C84">
        <w:t xml:space="preserve"> tab for it.</w:t>
      </w:r>
      <w:r w:rsidR="004E7C37">
        <w:t xml:space="preserve"> We are going to replace the TBD placeholders we added earlier with the correct descriptions.</w:t>
      </w:r>
      <w:r w:rsidR="006F0C84">
        <w:br/>
      </w:r>
      <w:r w:rsidR="006F0C84">
        <w:br/>
      </w:r>
      <w:r w:rsidR="006F0C84" w:rsidRPr="006F0C84">
        <w:rPr>
          <w:u w:val="single"/>
        </w:rPr>
        <w:t>5.1 Manufacturer</w:t>
      </w:r>
      <w:r w:rsidR="006F0C84">
        <w:t xml:space="preserve">: </w:t>
      </w:r>
      <w:r w:rsidR="00BB5A4D">
        <w:t>Scroll down</w:t>
      </w:r>
      <w:r w:rsidR="006F0C84">
        <w:t xml:space="preserve"> to the section for </w:t>
      </w:r>
      <w:r w:rsidR="006F0C84" w:rsidRPr="00EA340D">
        <w:rPr>
          <w:b/>
          <w:bCs/>
        </w:rPr>
        <w:t>Manu</w:t>
      </w:r>
      <w:r w:rsidR="00BB5A4D" w:rsidRPr="00EA340D">
        <w:rPr>
          <w:b/>
          <w:bCs/>
        </w:rPr>
        <w:t>facturer</w:t>
      </w:r>
      <w:r w:rsidR="0066205C">
        <w:t xml:space="preserve"> and locate the </w:t>
      </w:r>
      <w:r w:rsidR="0066205C" w:rsidRPr="00EA340D">
        <w:rPr>
          <w:b/>
          <w:bCs/>
        </w:rPr>
        <w:t>Description</w:t>
      </w:r>
      <w:r w:rsidR="0066205C">
        <w:t xml:space="preserve"> field under Identify as</w:t>
      </w:r>
      <w:r w:rsidR="00BB5A4D">
        <w:t>.</w:t>
      </w:r>
      <w:r w:rsidR="00EA340D">
        <w:t xml:space="preserve"> Add this description:</w:t>
      </w:r>
      <w:r w:rsidR="00BB5A4D">
        <w:t xml:space="preserve"> </w:t>
      </w:r>
      <w:r w:rsidR="00EA340D">
        <w:br/>
      </w:r>
      <w:r w:rsidR="00A63A4B" w:rsidRPr="00A63A4B">
        <w:rPr>
          <w:highlight w:val="lightGray"/>
        </w:rPr>
        <w:t>Fill with the Manufacturer name of the device from the "Approved Devices" knowledge source</w:t>
      </w:r>
      <w:r w:rsidR="00EA340D" w:rsidRPr="00EA340D">
        <w:rPr>
          <w:highlight w:val="lightGray"/>
        </w:rPr>
        <w:t>.</w:t>
      </w:r>
      <w:r w:rsidR="00111481">
        <w:br/>
      </w:r>
      <w:r w:rsidR="00111481">
        <w:br/>
      </w:r>
      <w:r w:rsidR="00111481" w:rsidRPr="006F0C84">
        <w:rPr>
          <w:u w:val="single"/>
        </w:rPr>
        <w:t>5.</w:t>
      </w:r>
      <w:r w:rsidR="00111481">
        <w:rPr>
          <w:u w:val="single"/>
        </w:rPr>
        <w:t>2</w:t>
      </w:r>
      <w:r w:rsidR="00111481" w:rsidRPr="006F0C84">
        <w:rPr>
          <w:u w:val="single"/>
        </w:rPr>
        <w:t xml:space="preserve"> </w:t>
      </w:r>
      <w:r w:rsidR="00111481">
        <w:rPr>
          <w:u w:val="single"/>
        </w:rPr>
        <w:t>Model</w:t>
      </w:r>
      <w:r w:rsidR="00111481">
        <w:t>: Scroll down to the section for Model</w:t>
      </w:r>
      <w:r w:rsidR="00EA340D">
        <w:t xml:space="preserve"> and locate the </w:t>
      </w:r>
      <w:r w:rsidR="00EA340D" w:rsidRPr="00EA340D">
        <w:rPr>
          <w:b/>
          <w:bCs/>
        </w:rPr>
        <w:t>Description</w:t>
      </w:r>
      <w:r w:rsidR="00EA340D">
        <w:t xml:space="preserve"> field under Identify as. Add this description:</w:t>
      </w:r>
      <w:r w:rsidR="00EA340D">
        <w:br/>
      </w:r>
      <w:r w:rsidR="004B1D6E" w:rsidRPr="004B1D6E">
        <w:rPr>
          <w:highlight w:val="lightGray"/>
        </w:rPr>
        <w:t>Fill with the Model of the device from the "Approved Devices" knowledge source.</w:t>
      </w:r>
      <w:r w:rsidR="00111481">
        <w:br/>
      </w:r>
      <w:r w:rsidR="00111481">
        <w:br/>
      </w:r>
      <w:r w:rsidR="00111481" w:rsidRPr="006F0C84">
        <w:rPr>
          <w:u w:val="single"/>
        </w:rPr>
        <w:t>5.</w:t>
      </w:r>
      <w:r w:rsidR="00111481">
        <w:rPr>
          <w:u w:val="single"/>
        </w:rPr>
        <w:t>3</w:t>
      </w:r>
      <w:r w:rsidR="00111481" w:rsidRPr="006F0C84">
        <w:rPr>
          <w:u w:val="single"/>
        </w:rPr>
        <w:t xml:space="preserve"> </w:t>
      </w:r>
      <w:r w:rsidR="00111481">
        <w:rPr>
          <w:u w:val="single"/>
        </w:rPr>
        <w:t>Cost</w:t>
      </w:r>
      <w:r w:rsidR="00111481">
        <w:t xml:space="preserve">: Scroll down to the section for </w:t>
      </w:r>
      <w:r w:rsidR="00135E12">
        <w:t>Cost</w:t>
      </w:r>
      <w:r w:rsidR="00EA340D">
        <w:t xml:space="preserve"> and locate the </w:t>
      </w:r>
      <w:r w:rsidR="00EA340D" w:rsidRPr="00EA340D">
        <w:rPr>
          <w:b/>
          <w:bCs/>
        </w:rPr>
        <w:t>Description</w:t>
      </w:r>
      <w:r w:rsidR="00EA340D">
        <w:t xml:space="preserve"> field under Identify as. Add this description:</w:t>
      </w:r>
      <w:r w:rsidR="00EA340D">
        <w:br/>
      </w:r>
      <w:r w:rsidR="004B1D6E" w:rsidRPr="004B1D6E">
        <w:rPr>
          <w:highlight w:val="lightGray"/>
        </w:rPr>
        <w:t>Fill with the cost of the device from the "Approved device" knowledge source in USD format.</w:t>
      </w:r>
      <w:r w:rsidR="00135E12">
        <w:br/>
      </w:r>
      <w:r w:rsidR="00135E12">
        <w:br/>
      </w:r>
      <w:r w:rsidR="00135E12" w:rsidRPr="006F0C84">
        <w:rPr>
          <w:u w:val="single"/>
        </w:rPr>
        <w:t>5.</w:t>
      </w:r>
      <w:r w:rsidR="00135E12">
        <w:rPr>
          <w:u w:val="single"/>
        </w:rPr>
        <w:t>4</w:t>
      </w:r>
      <w:r w:rsidR="00135E12" w:rsidRPr="006F0C84">
        <w:rPr>
          <w:u w:val="single"/>
        </w:rPr>
        <w:t xml:space="preserve"> </w:t>
      </w:r>
      <w:r w:rsidR="00135E12">
        <w:rPr>
          <w:u w:val="single"/>
        </w:rPr>
        <w:t>Asset Tag</w:t>
      </w:r>
      <w:r w:rsidR="00135E12">
        <w:t>: Scroll down to the section for Asset Tag</w:t>
      </w:r>
      <w:r w:rsidR="00EA340D">
        <w:t xml:space="preserve"> and locate the </w:t>
      </w:r>
      <w:r w:rsidR="00EA340D" w:rsidRPr="00EA340D">
        <w:rPr>
          <w:b/>
          <w:bCs/>
        </w:rPr>
        <w:t>Description</w:t>
      </w:r>
      <w:r w:rsidR="00EA340D">
        <w:t xml:space="preserve"> field under Identify as. Add this description:</w:t>
      </w:r>
      <w:r w:rsidR="00EA340D">
        <w:br/>
      </w:r>
      <w:r w:rsidR="00FE27CE" w:rsidRPr="00FE27CE">
        <w:rPr>
          <w:highlight w:val="lightGray"/>
        </w:rPr>
        <w:t>Create a 6-digit asset tag starting with the letters ASSET-</w:t>
      </w:r>
      <w:r w:rsidR="00EA340D" w:rsidRPr="00FE27CE">
        <w:rPr>
          <w:highlight w:val="lightGray"/>
        </w:rPr>
        <w:t>.</w:t>
      </w:r>
      <w:r w:rsidR="00135E12">
        <w:br/>
      </w:r>
      <w:r w:rsidR="00135E12">
        <w:br/>
      </w:r>
      <w:r w:rsidR="00135E12" w:rsidRPr="006F0C84">
        <w:rPr>
          <w:u w:val="single"/>
        </w:rPr>
        <w:t>5.</w:t>
      </w:r>
      <w:r w:rsidR="00135E12">
        <w:rPr>
          <w:u w:val="single"/>
        </w:rPr>
        <w:t>5</w:t>
      </w:r>
      <w:r w:rsidR="00135E12" w:rsidRPr="006F0C84">
        <w:rPr>
          <w:u w:val="single"/>
        </w:rPr>
        <w:t xml:space="preserve"> </w:t>
      </w:r>
      <w:r w:rsidR="00135E12">
        <w:rPr>
          <w:u w:val="single"/>
        </w:rPr>
        <w:t>Recipient</w:t>
      </w:r>
      <w:r w:rsidR="00135E12">
        <w:t>: Scroll down to the section for Recipient</w:t>
      </w:r>
      <w:r w:rsidR="00EA340D">
        <w:t xml:space="preserve"> and locate the </w:t>
      </w:r>
      <w:r w:rsidR="00EA340D" w:rsidRPr="00EA340D">
        <w:rPr>
          <w:b/>
          <w:bCs/>
        </w:rPr>
        <w:t>Description</w:t>
      </w:r>
      <w:r w:rsidR="00EA340D">
        <w:t xml:space="preserve"> field under Identify as. Add this description:</w:t>
      </w:r>
      <w:r w:rsidR="00EA340D">
        <w:br/>
      </w:r>
      <w:r w:rsidR="00FE27CE" w:rsidRPr="00FE27CE">
        <w:rPr>
          <w:highlight w:val="lightGray"/>
        </w:rPr>
        <w:t>Fill with the name of the user the device is for from the "When an item is created" trigger</w:t>
      </w:r>
      <w:r w:rsidR="00EA340D" w:rsidRPr="00FE27CE">
        <w:rPr>
          <w:highlight w:val="lightGray"/>
        </w:rPr>
        <w:t>.</w:t>
      </w:r>
      <w:r w:rsidR="00D004A8">
        <w:br/>
      </w:r>
      <w:r w:rsidR="00D004A8">
        <w:br/>
      </w:r>
      <w:r w:rsidR="00D004A8" w:rsidRPr="006F0C84">
        <w:rPr>
          <w:u w:val="single"/>
        </w:rPr>
        <w:t>5.</w:t>
      </w:r>
      <w:r w:rsidR="00D004A8">
        <w:rPr>
          <w:u w:val="single"/>
        </w:rPr>
        <w:t>6</w:t>
      </w:r>
      <w:r w:rsidR="00D004A8" w:rsidRPr="006F0C84">
        <w:rPr>
          <w:u w:val="single"/>
        </w:rPr>
        <w:t xml:space="preserve"> </w:t>
      </w:r>
      <w:r w:rsidR="00D004A8">
        <w:rPr>
          <w:u w:val="single"/>
        </w:rPr>
        <w:t>Description</w:t>
      </w:r>
      <w:r w:rsidR="00D004A8">
        <w:t>: Scroll down to the section for Manufacturer</w:t>
      </w:r>
      <w:r w:rsidR="00EA340D">
        <w:t xml:space="preserve"> and locate the </w:t>
      </w:r>
      <w:r w:rsidR="00EA340D" w:rsidRPr="00EA340D">
        <w:rPr>
          <w:b/>
          <w:bCs/>
        </w:rPr>
        <w:t>Description</w:t>
      </w:r>
      <w:r w:rsidR="00EA340D">
        <w:t xml:space="preserve"> field </w:t>
      </w:r>
      <w:r w:rsidR="00EA340D">
        <w:lastRenderedPageBreak/>
        <w:t>under Identify as. Add this description:</w:t>
      </w:r>
      <w:r w:rsidR="00EA340D">
        <w:br/>
      </w:r>
      <w:r w:rsidR="00FC20FE" w:rsidRPr="00FC20FE">
        <w:rPr>
          <w:highlight w:val="lightGray"/>
        </w:rPr>
        <w:t>Fill with additional details about the device from the "Business devices" knowledge source such as RAM, Hard Drive, Screen size, etc.</w:t>
      </w:r>
      <w:r w:rsidR="002D5DEF">
        <w:br/>
      </w:r>
      <w:r w:rsidR="002D5DEF">
        <w:br/>
      </w:r>
    </w:p>
    <w:p w14:paraId="520ECA7E" w14:textId="1FC7BE6D" w:rsidR="00EF12A5" w:rsidRPr="00EF12A5" w:rsidRDefault="002D5DEF" w:rsidP="00D004A8">
      <w:pPr>
        <w:pStyle w:val="Steps"/>
        <w:numPr>
          <w:ilvl w:val="0"/>
          <w:numId w:val="33"/>
        </w:numPr>
        <w:ind w:left="900" w:hanging="900"/>
        <w:rPr>
          <w:rFonts w:eastAsia="Times New Roman"/>
        </w:rPr>
      </w:pPr>
      <w:r>
        <w:t xml:space="preserve">Click on the </w:t>
      </w:r>
      <w:r>
        <w:rPr>
          <w:b/>
          <w:bCs/>
        </w:rPr>
        <w:t>Schedule meetings</w:t>
      </w:r>
      <w:r w:rsidRPr="009B72E0">
        <w:rPr>
          <w:b/>
          <w:bCs/>
        </w:rPr>
        <w:t xml:space="preserve"> </w:t>
      </w:r>
      <w:r w:rsidRPr="002D5DEF">
        <w:t>action</w:t>
      </w:r>
      <w:r>
        <w:t xml:space="preserve"> name, then click on the </w:t>
      </w:r>
      <w:r w:rsidRPr="006F0C84">
        <w:rPr>
          <w:b/>
          <w:bCs/>
        </w:rPr>
        <w:t>Inputs</w:t>
      </w:r>
      <w:r>
        <w:t xml:space="preserve"> tab for it. We are going to replace the TBD placeholders we added earlier with the correct descriptions.</w:t>
      </w:r>
      <w:r>
        <w:br/>
      </w:r>
      <w:r>
        <w:br/>
      </w:r>
      <w:r w:rsidR="00781218">
        <w:rPr>
          <w:u w:val="single"/>
        </w:rPr>
        <w:t>6</w:t>
      </w:r>
      <w:r w:rsidRPr="006F0C84">
        <w:rPr>
          <w:u w:val="single"/>
        </w:rPr>
        <w:t xml:space="preserve">.1 </w:t>
      </w:r>
      <w:r w:rsidR="00EF12A5">
        <w:rPr>
          <w:u w:val="single"/>
        </w:rPr>
        <w:t>email address</w:t>
      </w:r>
      <w:r>
        <w:t xml:space="preserve">: Scroll down to the section for </w:t>
      </w:r>
      <w:r w:rsidR="00EF12A5">
        <w:rPr>
          <w:b/>
          <w:bCs/>
        </w:rPr>
        <w:t>email address</w:t>
      </w:r>
      <w:r>
        <w:t xml:space="preserve"> and locate the </w:t>
      </w:r>
      <w:r w:rsidRPr="00EA340D">
        <w:rPr>
          <w:b/>
          <w:bCs/>
        </w:rPr>
        <w:t>Description</w:t>
      </w:r>
      <w:r>
        <w:t xml:space="preserve"> field under Identify as. Add this description: </w:t>
      </w:r>
      <w:r>
        <w:br/>
      </w:r>
      <w:r w:rsidR="00EF12A5" w:rsidRPr="00EF12A5">
        <w:rPr>
          <w:highlight w:val="lightGray"/>
        </w:rPr>
        <w:t>Use the new employee email address for the "New Employee" list.</w:t>
      </w:r>
      <w:r w:rsidR="00EF12A5">
        <w:br/>
      </w:r>
      <w:r w:rsidR="00EF12A5">
        <w:br/>
      </w:r>
      <w:r w:rsidR="00EF12A5">
        <w:rPr>
          <w:u w:val="single"/>
        </w:rPr>
        <w:t>6</w:t>
      </w:r>
      <w:r w:rsidR="00EF12A5" w:rsidRPr="006F0C84">
        <w:rPr>
          <w:u w:val="single"/>
        </w:rPr>
        <w:t>.</w:t>
      </w:r>
      <w:r w:rsidR="00EF12A5">
        <w:rPr>
          <w:u w:val="single"/>
        </w:rPr>
        <w:t>2</w:t>
      </w:r>
      <w:r w:rsidR="00EF12A5" w:rsidRPr="006F0C84">
        <w:rPr>
          <w:u w:val="single"/>
        </w:rPr>
        <w:t xml:space="preserve"> </w:t>
      </w:r>
      <w:r w:rsidR="00736920">
        <w:rPr>
          <w:u w:val="single"/>
        </w:rPr>
        <w:t>Start time</w:t>
      </w:r>
      <w:r w:rsidR="00EF12A5">
        <w:t xml:space="preserve">: Scroll down to the section for </w:t>
      </w:r>
      <w:r w:rsidR="00736920">
        <w:rPr>
          <w:b/>
          <w:bCs/>
        </w:rPr>
        <w:t>Start time</w:t>
      </w:r>
      <w:r w:rsidR="00EF12A5">
        <w:t xml:space="preserve"> and locate the </w:t>
      </w:r>
      <w:r w:rsidR="00EF12A5" w:rsidRPr="00EA340D">
        <w:rPr>
          <w:b/>
          <w:bCs/>
        </w:rPr>
        <w:t>Description</w:t>
      </w:r>
      <w:r w:rsidR="00EF12A5">
        <w:t xml:space="preserve"> field under Identify as. Add this description: </w:t>
      </w:r>
      <w:r w:rsidR="00EF12A5">
        <w:br/>
      </w:r>
      <w:r w:rsidR="00736920" w:rsidRPr="00736920">
        <w:rPr>
          <w:highlight w:val="lightGray"/>
        </w:rPr>
        <w:t xml:space="preserve">Convert the </w:t>
      </w:r>
      <w:r w:rsidR="005E1880">
        <w:rPr>
          <w:highlight w:val="lightGray"/>
        </w:rPr>
        <w:t>S</w:t>
      </w:r>
      <w:r w:rsidR="00736920" w:rsidRPr="00736920">
        <w:rPr>
          <w:highlight w:val="lightGray"/>
        </w:rPr>
        <w:t>tart time from PST to UTC using this as an example: 2025-01-06T14:57:51.2948938Z</w:t>
      </w:r>
      <w:r w:rsidR="00736920">
        <w:br/>
      </w:r>
      <w:r w:rsidR="00736920">
        <w:br/>
      </w:r>
      <w:r w:rsidR="00736920">
        <w:rPr>
          <w:u w:val="single"/>
        </w:rPr>
        <w:t>6</w:t>
      </w:r>
      <w:r w:rsidR="00736920" w:rsidRPr="006F0C84">
        <w:rPr>
          <w:u w:val="single"/>
        </w:rPr>
        <w:t>.</w:t>
      </w:r>
      <w:r w:rsidR="00736920">
        <w:rPr>
          <w:u w:val="single"/>
        </w:rPr>
        <w:t>3</w:t>
      </w:r>
      <w:r w:rsidR="00736920" w:rsidRPr="006F0C84">
        <w:rPr>
          <w:u w:val="single"/>
        </w:rPr>
        <w:t xml:space="preserve"> </w:t>
      </w:r>
      <w:r w:rsidR="00736920">
        <w:rPr>
          <w:u w:val="single"/>
        </w:rPr>
        <w:t>End time</w:t>
      </w:r>
      <w:r w:rsidR="00736920">
        <w:t xml:space="preserve">: Scroll down to the section for </w:t>
      </w:r>
      <w:r w:rsidR="00736920">
        <w:rPr>
          <w:b/>
          <w:bCs/>
        </w:rPr>
        <w:t>End time</w:t>
      </w:r>
      <w:r w:rsidR="00736920">
        <w:t xml:space="preserve"> and locate the </w:t>
      </w:r>
      <w:r w:rsidR="00736920" w:rsidRPr="00EA340D">
        <w:rPr>
          <w:b/>
          <w:bCs/>
        </w:rPr>
        <w:t>Description</w:t>
      </w:r>
      <w:r w:rsidR="00736920">
        <w:t xml:space="preserve"> field under Identify as. Add this description: </w:t>
      </w:r>
      <w:r w:rsidR="00736920">
        <w:br/>
      </w:r>
      <w:r w:rsidR="00B37DA6" w:rsidRPr="00B37DA6">
        <w:rPr>
          <w:highlight w:val="lightGray"/>
        </w:rPr>
        <w:t>Generate an end time by adding the duration to the start time, converting PST to UTC, formatted as in this example: 2025-01-06T14:57:51.2948938Z</w:t>
      </w:r>
      <w:r w:rsidR="00B37DA6">
        <w:br/>
      </w:r>
      <w:r w:rsidR="00B37DA6">
        <w:br/>
      </w:r>
      <w:r w:rsidR="00B37DA6">
        <w:rPr>
          <w:u w:val="single"/>
        </w:rPr>
        <w:t>6</w:t>
      </w:r>
      <w:r w:rsidR="00B37DA6" w:rsidRPr="006F0C84">
        <w:rPr>
          <w:u w:val="single"/>
        </w:rPr>
        <w:t>.</w:t>
      </w:r>
      <w:r w:rsidR="00B37DA6">
        <w:rPr>
          <w:u w:val="single"/>
        </w:rPr>
        <w:t>4</w:t>
      </w:r>
      <w:r w:rsidR="00B37DA6" w:rsidRPr="006F0C84">
        <w:rPr>
          <w:u w:val="single"/>
        </w:rPr>
        <w:t xml:space="preserve"> </w:t>
      </w:r>
      <w:r w:rsidR="00976414">
        <w:rPr>
          <w:u w:val="single"/>
        </w:rPr>
        <w:t>Training Title</w:t>
      </w:r>
      <w:r w:rsidR="00B37DA6">
        <w:t xml:space="preserve">: Scroll down to the section for </w:t>
      </w:r>
      <w:r w:rsidR="00976414">
        <w:rPr>
          <w:b/>
          <w:bCs/>
        </w:rPr>
        <w:t>Training Title</w:t>
      </w:r>
      <w:r w:rsidR="00B37DA6">
        <w:t xml:space="preserve"> and locate the </w:t>
      </w:r>
      <w:r w:rsidR="00B37DA6" w:rsidRPr="00EA340D">
        <w:rPr>
          <w:b/>
          <w:bCs/>
        </w:rPr>
        <w:t>Description</w:t>
      </w:r>
      <w:r w:rsidR="00B37DA6">
        <w:t xml:space="preserve"> field under Identify as. Add this description: </w:t>
      </w:r>
      <w:r w:rsidR="00B37DA6">
        <w:br/>
      </w:r>
      <w:r w:rsidR="00976414" w:rsidRPr="00976414">
        <w:rPr>
          <w:highlight w:val="lightGray"/>
        </w:rPr>
        <w:t>Use the training title.</w:t>
      </w:r>
    </w:p>
    <w:p w14:paraId="3A2BE1B5" w14:textId="6E85065F" w:rsidR="00EF12A5" w:rsidRPr="00EF12A5" w:rsidRDefault="00684429" w:rsidP="00EF12A5">
      <w:r>
        <w:t xml:space="preserve">If you’d </w:t>
      </w:r>
      <w:proofErr w:type="gramStart"/>
      <w:r>
        <w:t>like</w:t>
      </w:r>
      <w:proofErr w:type="gramEnd"/>
      <w:r>
        <w:t xml:space="preserve"> </w:t>
      </w:r>
      <w:proofErr w:type="gramStart"/>
      <w:r>
        <w:t>try</w:t>
      </w:r>
      <w:proofErr w:type="gramEnd"/>
      <w:r>
        <w:t xml:space="preserve"> to trigger the </w:t>
      </w:r>
      <w:r w:rsidR="004C232D">
        <w:t>agent again using an HR department to notice the differences in what the Agent will do.</w:t>
      </w:r>
    </w:p>
    <w:p w14:paraId="52FCC3D6" w14:textId="581E77AA" w:rsidR="00D34E83" w:rsidRPr="00D004A8" w:rsidRDefault="00D004A8" w:rsidP="00D004A8">
      <w:pPr>
        <w:pStyle w:val="Steps"/>
        <w:numPr>
          <w:ilvl w:val="0"/>
          <w:numId w:val="33"/>
        </w:numPr>
        <w:ind w:left="900" w:hanging="900"/>
        <w:rPr>
          <w:rFonts w:eastAsia="Times New Roman"/>
        </w:rPr>
      </w:pPr>
      <w:r>
        <w:rPr>
          <w:rFonts w:eastAsia="Times New Roman"/>
        </w:rPr>
        <w:t xml:space="preserve">Now the agent has </w:t>
      </w:r>
      <w:proofErr w:type="gramStart"/>
      <w:r>
        <w:rPr>
          <w:rFonts w:eastAsia="Times New Roman"/>
        </w:rPr>
        <w:t>it’s</w:t>
      </w:r>
      <w:proofErr w:type="gramEnd"/>
      <w:r>
        <w:rPr>
          <w:rFonts w:eastAsia="Times New Roman"/>
        </w:rPr>
        <w:t xml:space="preserve"> instructions both for the tasks it </w:t>
      </w:r>
      <w:proofErr w:type="gramStart"/>
      <w:r>
        <w:rPr>
          <w:rFonts w:eastAsia="Times New Roman"/>
        </w:rPr>
        <w:t>has to</w:t>
      </w:r>
      <w:proofErr w:type="gramEnd"/>
      <w:r>
        <w:rPr>
          <w:rFonts w:eastAsia="Times New Roman"/>
        </w:rPr>
        <w:t xml:space="preserve"> do, and it knows how to get any input it needs. Bravo! You’re doing an amazing job at this! We’re done configuring our agent, and next we will test it.</w:t>
      </w:r>
    </w:p>
    <w:p w14:paraId="454F1B69" w14:textId="77777777" w:rsidR="00F2263E" w:rsidRDefault="00F2263E" w:rsidP="00F2263E">
      <w:pPr>
        <w:pStyle w:val="Steps"/>
        <w:numPr>
          <w:ilvl w:val="0"/>
          <w:numId w:val="0"/>
        </w:numPr>
        <w:ind w:left="360" w:hanging="360"/>
        <w:rPr>
          <w:rFonts w:eastAsia="Times New Roman"/>
        </w:rPr>
      </w:pPr>
    </w:p>
    <w:p w14:paraId="26F5094B" w14:textId="77777777" w:rsidR="00F2263E" w:rsidRPr="0073428B" w:rsidRDefault="00F2263E" w:rsidP="00F2263E">
      <w:pPr>
        <w:pStyle w:val="Steps"/>
        <w:numPr>
          <w:ilvl w:val="0"/>
          <w:numId w:val="0"/>
        </w:numPr>
        <w:ind w:left="360" w:hanging="360"/>
        <w:rPr>
          <w:rFonts w:eastAsia="Times New Roman"/>
        </w:rPr>
      </w:pPr>
    </w:p>
    <w:p w14:paraId="45F1C0DC" w14:textId="77777777" w:rsidR="00D34E83" w:rsidRPr="0073428B" w:rsidRDefault="00D34E83" w:rsidP="00D34E83">
      <w:pPr>
        <w:pStyle w:val="Heading2"/>
      </w:pPr>
      <w:r w:rsidRPr="0073428B">
        <w:t>Test your understanding</w:t>
      </w:r>
    </w:p>
    <w:p w14:paraId="668082C6" w14:textId="77777777" w:rsidR="00D34E83" w:rsidRPr="0073428B" w:rsidRDefault="00D34E83" w:rsidP="00D34E83">
      <w:r w:rsidRPr="0073428B">
        <w:t>Now that you’ve incorporated instructions in your agent, step back and consider how important this step is, and how it can impact the results of your agent.</w:t>
      </w:r>
    </w:p>
    <w:p w14:paraId="6B25D160" w14:textId="77777777" w:rsidR="00D34E83" w:rsidRPr="0073428B" w:rsidRDefault="00D34E83" w:rsidP="00D34E83">
      <w:pPr>
        <w:rPr>
          <w:b/>
          <w:bCs/>
        </w:rPr>
      </w:pPr>
      <w:r w:rsidRPr="0073428B">
        <w:rPr>
          <w:b/>
          <w:bCs/>
        </w:rPr>
        <w:t>Key takeaways:</w:t>
      </w:r>
    </w:p>
    <w:p w14:paraId="27656A6F" w14:textId="77777777" w:rsidR="0073428B" w:rsidRPr="0073428B" w:rsidRDefault="0073428B" w:rsidP="0073428B">
      <w:pPr>
        <w:pStyle w:val="ListParagraph"/>
        <w:numPr>
          <w:ilvl w:val="0"/>
          <w:numId w:val="38"/>
        </w:numPr>
      </w:pPr>
      <w:r w:rsidRPr="0073428B">
        <w:t>Insert instructions in the order in which the tasks should be performed. Paying particular attention to when something might be needed before a next step can be completed.</w:t>
      </w:r>
    </w:p>
    <w:p w14:paraId="17521990" w14:textId="4102E704" w:rsidR="0073428B" w:rsidRPr="0073428B" w:rsidRDefault="0073428B" w:rsidP="0073428B">
      <w:pPr>
        <w:pStyle w:val="ListParagraph"/>
        <w:numPr>
          <w:ilvl w:val="0"/>
          <w:numId w:val="38"/>
        </w:numPr>
      </w:pPr>
      <w:r w:rsidRPr="0073428B">
        <w:t>When adding instructions, remember to reference the exact names of relevant knowledge sources exactly as they named on the Knowledge tab.</w:t>
      </w:r>
    </w:p>
    <w:p w14:paraId="43AB6628" w14:textId="5A0735A2" w:rsidR="0073428B" w:rsidRPr="0073428B" w:rsidRDefault="0073428B" w:rsidP="0073428B">
      <w:pPr>
        <w:pStyle w:val="ListParagraph"/>
        <w:numPr>
          <w:ilvl w:val="0"/>
          <w:numId w:val="38"/>
        </w:numPr>
      </w:pPr>
      <w:r w:rsidRPr="0073428B">
        <w:t>When adding instructions, remember to reference the exact names of actions exactly as they are displayed in the name field on the Actions tab.</w:t>
      </w:r>
    </w:p>
    <w:p w14:paraId="3194DF91" w14:textId="68D35843" w:rsidR="0073428B" w:rsidRDefault="0073428B" w:rsidP="0073428B">
      <w:pPr>
        <w:pStyle w:val="ListParagraph"/>
        <w:numPr>
          <w:ilvl w:val="0"/>
          <w:numId w:val="38"/>
        </w:numPr>
      </w:pPr>
      <w:r w:rsidRPr="0073428B">
        <w:t>When adding instructions, remember to reference any relevant variables or parameters for decision-trees that will be helpful to the agent.</w:t>
      </w:r>
    </w:p>
    <w:p w14:paraId="045F3E03" w14:textId="77777777" w:rsidR="00976414" w:rsidRPr="00976414" w:rsidRDefault="00976414" w:rsidP="00976414"/>
    <w:p w14:paraId="3E2B61F8" w14:textId="374D752C" w:rsidR="00D34E83" w:rsidRPr="0073428B" w:rsidRDefault="00D34E83" w:rsidP="0073428B">
      <w:r w:rsidRPr="0073428B">
        <w:rPr>
          <w:b/>
          <w:bCs/>
        </w:rPr>
        <w:lastRenderedPageBreak/>
        <w:t>Challenge: apply this to your own use case</w:t>
      </w:r>
    </w:p>
    <w:p w14:paraId="215A3F23" w14:textId="4DB4338C" w:rsidR="00D34E83" w:rsidRDefault="0073428B" w:rsidP="00D34E83">
      <w:pPr>
        <w:pStyle w:val="ListParagraph"/>
        <w:numPr>
          <w:ilvl w:val="0"/>
          <w:numId w:val="32"/>
        </w:numPr>
      </w:pPr>
      <w:r>
        <w:t xml:space="preserve">Can you give some examples where it would be important to list instructions in the correct order? </w:t>
      </w:r>
      <w:r w:rsidR="003176F0">
        <w:t>(</w:t>
      </w:r>
      <w:r>
        <w:t>Such as retrieving an email before sending an email.</w:t>
      </w:r>
      <w:r w:rsidR="003176F0">
        <w:t>)</w:t>
      </w:r>
    </w:p>
    <w:p w14:paraId="3E2338D5" w14:textId="77777777" w:rsidR="003176F0" w:rsidRDefault="003176F0" w:rsidP="00D34E83">
      <w:pPr>
        <w:pStyle w:val="ListParagraph"/>
        <w:numPr>
          <w:ilvl w:val="0"/>
          <w:numId w:val="32"/>
        </w:numPr>
      </w:pPr>
      <w:r>
        <w:t>Why do you think providing instructions to an agent is more user-friendly than having to create a Power Automate flow for everything?</w:t>
      </w:r>
    </w:p>
    <w:p w14:paraId="16B340B1" w14:textId="536BE795" w:rsidR="003176F0" w:rsidRPr="0073428B" w:rsidRDefault="003176F0" w:rsidP="00D34E83">
      <w:pPr>
        <w:pStyle w:val="ListParagraph"/>
        <w:numPr>
          <w:ilvl w:val="0"/>
          <w:numId w:val="32"/>
        </w:numPr>
      </w:pPr>
      <w:r>
        <w:t xml:space="preserve">Remember with Autonomous Agents </w:t>
      </w:r>
      <w:r w:rsidR="00AB1B2E">
        <w:t>there is no conversation panel prompting the agent. Therefore, instructions, knowledge, and actions work together to ensure accurate next steps.</w:t>
      </w:r>
      <w:r>
        <w:br/>
      </w:r>
    </w:p>
    <w:p w14:paraId="1E34E59A" w14:textId="43502A18" w:rsidR="00D34E83" w:rsidRPr="0073428B" w:rsidRDefault="00D34E83" w:rsidP="00D34E83">
      <w:r w:rsidRPr="0073428B">
        <w:rPr>
          <w:highlight w:val="yellow"/>
        </w:rPr>
        <w:t xml:space="preserve">Take it further: </w:t>
      </w:r>
      <w:r w:rsidR="003176F0">
        <w:rPr>
          <w:highlight w:val="yellow"/>
        </w:rPr>
        <w:t>Design instructions for an agent that is responsible for inventory management. What are some things an inventory manager would need to do, and how can you ensure the instructions are appropriate for those tasks</w:t>
      </w:r>
      <w:r w:rsidRPr="0073428B">
        <w:rPr>
          <w:highlight w:val="yellow"/>
        </w:rPr>
        <w:t>?</w:t>
      </w:r>
    </w:p>
    <w:tbl>
      <w:tblPr>
        <w:tblStyle w:val="TableGrid"/>
        <w:tblW w:w="0" w:type="auto"/>
        <w:tblLook w:val="04A0" w:firstRow="1" w:lastRow="0" w:firstColumn="1" w:lastColumn="0" w:noHBand="0" w:noVBand="1"/>
      </w:tblPr>
      <w:tblGrid>
        <w:gridCol w:w="9880"/>
      </w:tblGrid>
      <w:tr w:rsidR="00D34E83" w:rsidRPr="0073428B" w14:paraId="6980B366" w14:textId="77777777" w:rsidTr="00877851">
        <w:tc>
          <w:tcPr>
            <w:tcW w:w="9880" w:type="dxa"/>
          </w:tcPr>
          <w:p w14:paraId="6E590E26" w14:textId="77777777" w:rsidR="00D34E83" w:rsidRPr="0073428B" w:rsidRDefault="00D34E83" w:rsidP="00877851"/>
        </w:tc>
      </w:tr>
      <w:tr w:rsidR="00D34E83" w:rsidRPr="0073428B" w14:paraId="0D755084" w14:textId="77777777" w:rsidTr="00877851">
        <w:tc>
          <w:tcPr>
            <w:tcW w:w="9880" w:type="dxa"/>
          </w:tcPr>
          <w:p w14:paraId="096F49F7" w14:textId="77777777" w:rsidR="00D34E83" w:rsidRPr="0073428B" w:rsidRDefault="00D34E83" w:rsidP="00877851"/>
        </w:tc>
      </w:tr>
      <w:tr w:rsidR="00D34E83" w:rsidRPr="0073428B" w14:paraId="25690BDC" w14:textId="77777777" w:rsidTr="00877851">
        <w:tc>
          <w:tcPr>
            <w:tcW w:w="9880" w:type="dxa"/>
          </w:tcPr>
          <w:p w14:paraId="689E8BE0" w14:textId="77777777" w:rsidR="00D34E83" w:rsidRPr="0073428B" w:rsidRDefault="00D34E83" w:rsidP="00877851"/>
        </w:tc>
      </w:tr>
      <w:tr w:rsidR="00D34E83" w:rsidRPr="0073428B" w14:paraId="65A7C5F7" w14:textId="77777777" w:rsidTr="00877851">
        <w:tc>
          <w:tcPr>
            <w:tcW w:w="9880" w:type="dxa"/>
          </w:tcPr>
          <w:p w14:paraId="49F8B796" w14:textId="77777777" w:rsidR="00D34E83" w:rsidRPr="0073428B" w:rsidRDefault="00D34E83" w:rsidP="00877851"/>
        </w:tc>
      </w:tr>
    </w:tbl>
    <w:p w14:paraId="706271B7" w14:textId="77777777" w:rsidR="00D34E83" w:rsidRPr="0073428B" w:rsidRDefault="00D34E83" w:rsidP="00D34E83">
      <w:r w:rsidRPr="0073428B">
        <w:br w:type="page"/>
      </w:r>
    </w:p>
    <w:p w14:paraId="0BB16348" w14:textId="77777777" w:rsidR="00D34E83" w:rsidRPr="0073428B" w:rsidRDefault="00D34E83" w:rsidP="00D34E83">
      <w:pPr>
        <w:pStyle w:val="Heading1"/>
      </w:pPr>
      <w:r w:rsidRPr="0073428B">
        <w:lastRenderedPageBreak/>
        <w:t xml:space="preserve">Use </w:t>
      </w:r>
      <w:bookmarkStart w:id="26" w:name="Case7"/>
      <w:r w:rsidRPr="0073428B">
        <w:t>Case #7</w:t>
      </w:r>
      <w:bookmarkEnd w:id="26"/>
      <w:r w:rsidRPr="0073428B">
        <w:t>: Quality Assurance</w:t>
      </w:r>
    </w:p>
    <w:p w14:paraId="2F3A86EA" w14:textId="77777777" w:rsidR="00D34E83" w:rsidRPr="0073428B" w:rsidRDefault="00D34E83" w:rsidP="00D34E83">
      <w:r w:rsidRPr="00C3565C">
        <w:rPr>
          <w:i/>
          <w:color w:val="747474" w:themeColor="background2" w:themeShade="80"/>
        </w:rPr>
        <w:t>Testing and Monitoring for Success! – Understanding how Testing and the Activity Tab can ensure high quality performance.</w:t>
      </w:r>
    </w:p>
    <w:tbl>
      <w:tblPr>
        <w:tblStyle w:val="TableauPlandecours-Sansbordures"/>
        <w:tblW w:w="9985" w:type="dxa"/>
        <w:tblLook w:val="04A0" w:firstRow="1" w:lastRow="0" w:firstColumn="1" w:lastColumn="0" w:noHBand="0" w:noVBand="1"/>
        <w:tblDescription w:val="Le tableau d’informations sur l'enseignant contient le nom de l’enseignant, son adresse e-mail, l’emplacement du bureau et les horaires"/>
      </w:tblPr>
      <w:tblGrid>
        <w:gridCol w:w="2070"/>
        <w:gridCol w:w="5220"/>
        <w:gridCol w:w="2695"/>
      </w:tblGrid>
      <w:tr w:rsidR="00D34E83" w:rsidRPr="0073428B" w14:paraId="1A8ADADD" w14:textId="77777777" w:rsidTr="00877851">
        <w:trPr>
          <w:cnfStyle w:val="100000000000" w:firstRow="1" w:lastRow="0" w:firstColumn="0" w:lastColumn="0" w:oddVBand="0" w:evenVBand="0" w:oddHBand="0" w:evenHBand="0" w:firstRowFirstColumn="0" w:firstRowLastColumn="0" w:lastRowFirstColumn="0" w:lastRowLastColumn="0"/>
        </w:trPr>
        <w:tc>
          <w:tcPr>
            <w:tcW w:w="2070" w:type="dxa"/>
          </w:tcPr>
          <w:p w14:paraId="73569CF7" w14:textId="77777777" w:rsidR="00D34E83" w:rsidRPr="0073428B" w:rsidRDefault="00D34E83" w:rsidP="00877851">
            <w:pPr>
              <w:rPr>
                <w:sz w:val="20"/>
                <w:szCs w:val="20"/>
                <w:lang w:val="en-US"/>
              </w:rPr>
            </w:pPr>
            <w:r w:rsidRPr="0073428B">
              <w:rPr>
                <w:sz w:val="20"/>
                <w:szCs w:val="20"/>
                <w:lang w:val="en-US"/>
              </w:rPr>
              <w:t>Use case</w:t>
            </w:r>
          </w:p>
        </w:tc>
        <w:tc>
          <w:tcPr>
            <w:tcW w:w="5220" w:type="dxa"/>
          </w:tcPr>
          <w:p w14:paraId="5CD0A764" w14:textId="77777777" w:rsidR="00D34E83" w:rsidRPr="0073428B" w:rsidRDefault="00D34E83" w:rsidP="00877851">
            <w:pPr>
              <w:rPr>
                <w:sz w:val="20"/>
                <w:szCs w:val="20"/>
                <w:lang w:val="en-US"/>
              </w:rPr>
            </w:pPr>
            <w:r w:rsidRPr="0073428B">
              <w:rPr>
                <w:sz w:val="20"/>
                <w:szCs w:val="20"/>
                <w:lang w:val="en-US"/>
              </w:rPr>
              <w:t>Value added</w:t>
            </w:r>
          </w:p>
        </w:tc>
        <w:tc>
          <w:tcPr>
            <w:tcW w:w="2695" w:type="dxa"/>
          </w:tcPr>
          <w:p w14:paraId="4BB28450" w14:textId="77777777" w:rsidR="00D34E83" w:rsidRPr="0073428B" w:rsidRDefault="00D34E83" w:rsidP="00877851">
            <w:pPr>
              <w:rPr>
                <w:sz w:val="20"/>
                <w:szCs w:val="20"/>
                <w:lang w:val="en-US"/>
              </w:rPr>
            </w:pPr>
            <w:r w:rsidRPr="0073428B">
              <w:rPr>
                <w:sz w:val="20"/>
                <w:szCs w:val="20"/>
                <w:lang w:val="en-US"/>
              </w:rPr>
              <w:t>Estimated effort</w:t>
            </w:r>
          </w:p>
        </w:tc>
      </w:tr>
      <w:tr w:rsidR="00D34E83" w:rsidRPr="0073428B" w14:paraId="1F7A17E3" w14:textId="77777777" w:rsidTr="00877851">
        <w:tc>
          <w:tcPr>
            <w:tcW w:w="2070" w:type="dxa"/>
          </w:tcPr>
          <w:p w14:paraId="5BFB160B" w14:textId="77777777" w:rsidR="00D34E83" w:rsidRPr="0073428B" w:rsidRDefault="00D34E83" w:rsidP="00877851">
            <w:pPr>
              <w:pStyle w:val="NoSpacing"/>
              <w:rPr>
                <w:sz w:val="20"/>
                <w:szCs w:val="20"/>
                <w:lang w:val="en-US"/>
              </w:rPr>
            </w:pPr>
            <w:r w:rsidRPr="0073428B">
              <w:rPr>
                <w:lang w:val="en-US"/>
              </w:rPr>
              <w:t xml:space="preserve">Activities and </w:t>
            </w:r>
            <w:r w:rsidRPr="0073428B">
              <w:rPr>
                <w:lang w:val="en-US"/>
              </w:rPr>
              <w:br/>
              <w:t>Testing</w:t>
            </w:r>
            <w:r w:rsidRPr="0073428B">
              <w:rPr>
                <w:lang w:val="en-US"/>
              </w:rPr>
              <w:tab/>
            </w:r>
          </w:p>
        </w:tc>
        <w:tc>
          <w:tcPr>
            <w:tcW w:w="5220" w:type="dxa"/>
          </w:tcPr>
          <w:p w14:paraId="4A8981F5" w14:textId="77777777" w:rsidR="00D34E83" w:rsidRPr="0073428B" w:rsidRDefault="00D34E83" w:rsidP="00877851">
            <w:pPr>
              <w:pStyle w:val="NoSpacing"/>
              <w:ind w:right="183"/>
              <w:rPr>
                <w:sz w:val="20"/>
                <w:szCs w:val="20"/>
                <w:lang w:val="en-US"/>
              </w:rPr>
            </w:pPr>
            <w:r w:rsidRPr="0073428B">
              <w:rPr>
                <w:sz w:val="20"/>
                <w:szCs w:val="20"/>
                <w:lang w:val="en-US"/>
              </w:rPr>
              <w:t xml:space="preserve">Quality assurance requires trigger activity testing during the </w:t>
            </w:r>
            <w:proofErr w:type="gramStart"/>
            <w:r w:rsidRPr="0073428B">
              <w:rPr>
                <w:sz w:val="20"/>
                <w:szCs w:val="20"/>
                <w:lang w:val="en-US"/>
              </w:rPr>
              <w:t>build</w:t>
            </w:r>
            <w:proofErr w:type="gramEnd"/>
            <w:r w:rsidRPr="0073428B">
              <w:rPr>
                <w:sz w:val="20"/>
                <w:szCs w:val="20"/>
                <w:lang w:val="en-US"/>
              </w:rPr>
              <w:t xml:space="preserve"> of your agent, and before publishing it. Applying </w:t>
            </w:r>
            <w:proofErr w:type="gramStart"/>
            <w:r w:rsidRPr="0073428B">
              <w:rPr>
                <w:sz w:val="20"/>
                <w:szCs w:val="20"/>
                <w:lang w:val="en-US"/>
              </w:rPr>
              <w:t>best</w:t>
            </w:r>
            <w:proofErr w:type="gramEnd"/>
            <w:r w:rsidRPr="0073428B">
              <w:rPr>
                <w:sz w:val="20"/>
                <w:szCs w:val="20"/>
                <w:lang w:val="en-US"/>
              </w:rPr>
              <w:t xml:space="preserve"> practices in test will ensure your agents perform accurately, consistently delighting customers with the best outcomes. </w:t>
            </w:r>
          </w:p>
        </w:tc>
        <w:tc>
          <w:tcPr>
            <w:tcW w:w="2695" w:type="dxa"/>
          </w:tcPr>
          <w:p w14:paraId="184B654E" w14:textId="54C6F535" w:rsidR="00D34E83" w:rsidRPr="0073428B" w:rsidRDefault="00F9044F" w:rsidP="00877851">
            <w:pPr>
              <w:pStyle w:val="NoSpacing"/>
              <w:rPr>
                <w:sz w:val="20"/>
                <w:szCs w:val="20"/>
                <w:lang w:val="en-US"/>
              </w:rPr>
            </w:pPr>
            <w:r>
              <w:rPr>
                <w:sz w:val="20"/>
                <w:szCs w:val="20"/>
                <w:lang w:val="en-US"/>
              </w:rPr>
              <w:t>10</w:t>
            </w:r>
            <w:r w:rsidR="00D34E83" w:rsidRPr="0073428B">
              <w:rPr>
                <w:sz w:val="20"/>
                <w:szCs w:val="20"/>
                <w:lang w:val="en-US"/>
              </w:rPr>
              <w:t xml:space="preserve"> minutes</w:t>
            </w:r>
          </w:p>
        </w:tc>
      </w:tr>
    </w:tbl>
    <w:p w14:paraId="29F31BEF" w14:textId="77777777" w:rsidR="00D34E83" w:rsidRPr="0073428B" w:rsidRDefault="00D34E83" w:rsidP="00D34E83"/>
    <w:p w14:paraId="6E8369B3" w14:textId="77777777" w:rsidR="00D34E83" w:rsidRPr="0073428B" w:rsidRDefault="00D34E83" w:rsidP="00422A2B">
      <w:pPr>
        <w:pStyle w:val="Heading2"/>
      </w:pPr>
      <w:r w:rsidRPr="0073428B">
        <w:t xml:space="preserve">Summary of tasks </w:t>
      </w:r>
    </w:p>
    <w:p w14:paraId="427AFBFA" w14:textId="77777777" w:rsidR="00D34E83" w:rsidRPr="0073428B" w:rsidRDefault="00D34E83" w:rsidP="00D34E83">
      <w:r w:rsidRPr="0073428B">
        <w:t xml:space="preserve">We will test the results of all our agent configurations using the Trigger Test icon, and will monitor results on the Activity tab. </w:t>
      </w:r>
    </w:p>
    <w:p w14:paraId="03217AB8" w14:textId="77777777" w:rsidR="00D34E83" w:rsidRPr="0073428B" w:rsidRDefault="00D34E83" w:rsidP="00D34E83">
      <w:r w:rsidRPr="0073428B">
        <w:rPr>
          <w:b/>
          <w:bCs/>
        </w:rPr>
        <w:t>Scenario</w:t>
      </w:r>
      <w:r w:rsidRPr="0073428B">
        <w:t>: In our Employee Onboarding Agent scenario, we have one trigger to test. This trigger will respond dynamically whenever a new SharePoint list item is added in the New Employee list. We will add test items to the list to trigger our agent for testing purposes. Suggestion: Please use names and email addresses found within the tenant whenever possible. If you are using your own tenant, it may be a good idea to test with your own name and email.</w:t>
      </w:r>
    </w:p>
    <w:p w14:paraId="5D9A747F" w14:textId="4677C2F9" w:rsidR="00154DAF" w:rsidRDefault="00154DAF" w:rsidP="00154DAF">
      <w:pPr>
        <w:pStyle w:val="Heading2"/>
      </w:pPr>
      <w:r>
        <w:t>Testing the Trigger</w:t>
      </w:r>
      <w:r w:rsidR="0032240D">
        <w:br/>
      </w:r>
    </w:p>
    <w:p w14:paraId="4349D72A" w14:textId="3937412F" w:rsidR="00154DAF" w:rsidRDefault="00920576" w:rsidP="00ED7182">
      <w:pPr>
        <w:pStyle w:val="Steps"/>
        <w:numPr>
          <w:ilvl w:val="0"/>
          <w:numId w:val="40"/>
        </w:numPr>
        <w:ind w:left="900" w:hanging="900"/>
        <w:rPr>
          <w:rFonts w:eastAsia="Times New Roman"/>
        </w:rPr>
      </w:pPr>
      <w:r>
        <w:t>Navigate back to the Overview tab and scroll down to the section for Triggers</w:t>
      </w:r>
      <w:r w:rsidR="00ED7182">
        <w:t xml:space="preserve">. You will notice a little </w:t>
      </w:r>
      <w:r w:rsidR="00ED7182" w:rsidRPr="002279CB">
        <w:rPr>
          <w:b/>
        </w:rPr>
        <w:t xml:space="preserve">test vial </w:t>
      </w:r>
      <w:r w:rsidR="002279CB" w:rsidRPr="002279CB">
        <w:rPr>
          <w:b/>
          <w:bCs/>
        </w:rPr>
        <w:t>symbol</w:t>
      </w:r>
      <w:r w:rsidR="00ED7182">
        <w:t xml:space="preserve"> </w:t>
      </w:r>
      <w:r w:rsidR="002279CB">
        <w:t xml:space="preserve">and an </w:t>
      </w:r>
      <w:r w:rsidR="002279CB" w:rsidRPr="002279CB">
        <w:rPr>
          <w:b/>
          <w:bCs/>
        </w:rPr>
        <w:t>ellipsis</w:t>
      </w:r>
      <w:r w:rsidR="002279CB">
        <w:t xml:space="preserve"> (…) </w:t>
      </w:r>
      <w:r w:rsidR="00ED7182">
        <w:t xml:space="preserve">to the right of the Trigger we created earlier. </w:t>
      </w:r>
      <w:r w:rsidR="005B74AF">
        <w:t>The ellipsis</w:t>
      </w:r>
      <w:r w:rsidR="00ED7182">
        <w:t xml:space="preserve"> will </w:t>
      </w:r>
      <w:r w:rsidR="002279CB">
        <w:t>allow</w:t>
      </w:r>
      <w:r w:rsidR="005B74AF">
        <w:t xml:space="preserve"> us to open the Power Automate flow that was created in support of the trigger</w:t>
      </w:r>
      <w:r w:rsidR="002279CB">
        <w:t xml:space="preserve">. It polls </w:t>
      </w:r>
      <w:r w:rsidR="005B74AF">
        <w:t xml:space="preserve">for activities </w:t>
      </w:r>
      <w:r w:rsidR="002279CB">
        <w:t xml:space="preserve">related to that connector so </w:t>
      </w:r>
      <w:r w:rsidR="00CE7969">
        <w:t xml:space="preserve">that </w:t>
      </w:r>
      <w:r w:rsidR="002279CB">
        <w:t xml:space="preserve">the agent </w:t>
      </w:r>
      <w:r w:rsidR="00CE7969">
        <w:t xml:space="preserve">will </w:t>
      </w:r>
      <w:r w:rsidR="002279CB">
        <w:t>know when it’s time to start work!</w:t>
      </w:r>
      <w:r w:rsidR="00CE7969">
        <w:t xml:space="preserve"> Next, we’re going to use the little test vial symbol to initiate a test of our scenario.</w:t>
      </w:r>
      <w:r w:rsidR="00ED7182">
        <w:br/>
      </w:r>
      <w:r w:rsidR="00ED7182">
        <w:br/>
      </w:r>
      <w:r w:rsidR="00ED7182" w:rsidRPr="00ED7182">
        <w:rPr>
          <w:noProof/>
        </w:rPr>
        <w:drawing>
          <wp:inline distT="0" distB="0" distL="0" distR="0" wp14:anchorId="2BD94757" wp14:editId="64A26661">
            <wp:extent cx="4572000" cy="881578"/>
            <wp:effectExtent l="19050" t="19050" r="19050" b="13970"/>
            <wp:docPr id="1026141587" name="Picture 1" descr="A screenshot highlighting the test vial and ellipsis lin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1587" name="Picture 1" descr="A screenshot highlighting the test vial and ellipsis links."/>
                    <pic:cNvPicPr/>
                  </pic:nvPicPr>
                  <pic:blipFill>
                    <a:blip r:embed="rId73"/>
                    <a:stretch>
                      <a:fillRect/>
                    </a:stretch>
                  </pic:blipFill>
                  <pic:spPr>
                    <a:xfrm>
                      <a:off x="0" y="0"/>
                      <a:ext cx="4572000" cy="881578"/>
                    </a:xfrm>
                    <a:prstGeom prst="rect">
                      <a:avLst/>
                    </a:prstGeom>
                    <a:ln>
                      <a:solidFill>
                        <a:schemeClr val="accent1"/>
                      </a:solidFill>
                    </a:ln>
                  </pic:spPr>
                </pic:pic>
              </a:graphicData>
            </a:graphic>
          </wp:inline>
        </w:drawing>
      </w:r>
      <w:r>
        <w:br/>
      </w:r>
      <w:r w:rsidR="00154DAF">
        <w:br/>
      </w:r>
    </w:p>
    <w:p w14:paraId="4955090E" w14:textId="77777777" w:rsidR="001A4513" w:rsidRPr="001A4513" w:rsidRDefault="00CE7969" w:rsidP="00B72AF9">
      <w:pPr>
        <w:pStyle w:val="Steps"/>
        <w:numPr>
          <w:ilvl w:val="0"/>
          <w:numId w:val="33"/>
        </w:numPr>
        <w:ind w:left="900" w:hanging="900"/>
        <w:rPr>
          <w:rFonts w:eastAsia="Times New Roman"/>
        </w:rPr>
      </w:pPr>
      <w:r>
        <w:t xml:space="preserve">Click the </w:t>
      </w:r>
      <w:r w:rsidRPr="00CE7969">
        <w:rPr>
          <w:b/>
          <w:bCs/>
        </w:rPr>
        <w:t>test vial symbol</w:t>
      </w:r>
      <w:r>
        <w:t xml:space="preserve"> to the left of the ellipsis (shown above in screenshot). </w:t>
      </w:r>
      <w:r w:rsidR="00056388">
        <w:t>Notice it explains its</w:t>
      </w:r>
      <w:r w:rsidR="00B72AF9">
        <w:t>’</w:t>
      </w:r>
      <w:r w:rsidR="00056388">
        <w:t xml:space="preserve"> purpose</w:t>
      </w:r>
      <w:r w:rsidR="001A4513">
        <w:t xml:space="preserve">, but it has the Start testing button greyed out because the connector has not been triggered. Click </w:t>
      </w:r>
      <w:r w:rsidR="001A4513" w:rsidRPr="001A4513">
        <w:rPr>
          <w:b/>
          <w:bCs/>
        </w:rPr>
        <w:t>Cancel</w:t>
      </w:r>
      <w:r w:rsidR="001A4513">
        <w:t xml:space="preserve"> for now. Next, we will go to add a new item to the </w:t>
      </w:r>
      <w:r w:rsidR="001A4513" w:rsidRPr="001A4513">
        <w:rPr>
          <w:b/>
          <w:bCs/>
        </w:rPr>
        <w:t>New Employee</w:t>
      </w:r>
      <w:r w:rsidR="001A4513">
        <w:t xml:space="preserve"> list (aka the Trigger event) to fix this!</w:t>
      </w:r>
      <w:r w:rsidR="00B72AF9">
        <w:br/>
      </w:r>
      <w:r w:rsidR="00B72AF9" w:rsidRPr="00B72AF9">
        <w:rPr>
          <w:noProof/>
        </w:rPr>
        <w:drawing>
          <wp:inline distT="0" distB="0" distL="0" distR="0" wp14:anchorId="73EEFDF5" wp14:editId="36872467">
            <wp:extent cx="3020484" cy="1286378"/>
            <wp:effectExtent l="19050" t="19050" r="8890" b="28575"/>
            <wp:docPr id="1844373794" name="Picture 1" descr="A screenshot of the new item trigger without any events trigg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73794" name="Picture 1" descr="A screenshot of the new item trigger without any events triggered."/>
                    <pic:cNvPicPr/>
                  </pic:nvPicPr>
                  <pic:blipFill>
                    <a:blip r:embed="rId74"/>
                    <a:stretch>
                      <a:fillRect/>
                    </a:stretch>
                  </pic:blipFill>
                  <pic:spPr>
                    <a:xfrm>
                      <a:off x="0" y="0"/>
                      <a:ext cx="3032086" cy="1291319"/>
                    </a:xfrm>
                    <a:prstGeom prst="rect">
                      <a:avLst/>
                    </a:prstGeom>
                    <a:ln>
                      <a:solidFill>
                        <a:schemeClr val="accent1"/>
                      </a:solidFill>
                    </a:ln>
                  </pic:spPr>
                </pic:pic>
              </a:graphicData>
            </a:graphic>
          </wp:inline>
        </w:drawing>
      </w:r>
      <w:r w:rsidR="00D34E83" w:rsidRPr="0073428B">
        <w:br/>
      </w:r>
    </w:p>
    <w:p w14:paraId="1E59CB6F" w14:textId="741B0F67" w:rsidR="00D6692B" w:rsidRPr="00D6692B" w:rsidRDefault="005C7D61" w:rsidP="00B72AF9">
      <w:pPr>
        <w:pStyle w:val="Steps"/>
        <w:numPr>
          <w:ilvl w:val="0"/>
          <w:numId w:val="33"/>
        </w:numPr>
        <w:ind w:left="900" w:hanging="900"/>
        <w:rPr>
          <w:rFonts w:eastAsia="Times New Roman"/>
        </w:rPr>
      </w:pPr>
      <w:r>
        <w:lastRenderedPageBreak/>
        <w:t>Cr</w:t>
      </w:r>
      <w:r w:rsidR="00937AB2">
        <w:t>e</w:t>
      </w:r>
      <w:r>
        <w:t xml:space="preserve">ate a new tab in </w:t>
      </w:r>
      <w:r w:rsidR="00937AB2">
        <w:t>your internet</w:t>
      </w:r>
      <w:r>
        <w:t xml:space="preserve"> browser and </w:t>
      </w:r>
      <w:r w:rsidR="00937AB2">
        <w:t xml:space="preserve">then </w:t>
      </w:r>
      <w:r>
        <w:t xml:space="preserve">open the </w:t>
      </w:r>
      <w:r w:rsidR="00937AB2" w:rsidRPr="00937AB2">
        <w:rPr>
          <w:b/>
          <w:bCs/>
        </w:rPr>
        <w:t>Departmental Knowledge Management</w:t>
      </w:r>
      <w:r w:rsidR="00937AB2">
        <w:t xml:space="preserve"> </w:t>
      </w:r>
      <w:r>
        <w:t xml:space="preserve">SharePoint site and </w:t>
      </w:r>
      <w:r w:rsidR="00CC62C8">
        <w:t xml:space="preserve">open the </w:t>
      </w:r>
      <w:r w:rsidR="00CC62C8" w:rsidRPr="00CC62C8">
        <w:rPr>
          <w:b/>
          <w:bCs/>
        </w:rPr>
        <w:t>New Employee</w:t>
      </w:r>
      <w:r w:rsidR="00CC62C8">
        <w:t xml:space="preserve"> list</w:t>
      </w:r>
      <w:r w:rsidR="00937AB2">
        <w:t>.</w:t>
      </w:r>
      <w:r w:rsidR="00641304">
        <w:br/>
      </w:r>
    </w:p>
    <w:p w14:paraId="5C2F2B85" w14:textId="5E918441" w:rsidR="00D34E83" w:rsidRPr="0073428B" w:rsidRDefault="00641304" w:rsidP="00B72AF9">
      <w:pPr>
        <w:pStyle w:val="Steps"/>
        <w:numPr>
          <w:ilvl w:val="0"/>
          <w:numId w:val="33"/>
        </w:numPr>
        <w:ind w:left="900" w:hanging="900"/>
        <w:rPr>
          <w:rFonts w:eastAsia="Times New Roman"/>
        </w:rPr>
      </w:pPr>
      <w:r>
        <w:rPr>
          <w:rFonts w:eastAsia="Times New Roman"/>
        </w:rPr>
        <w:t xml:space="preserve">Once there click the </w:t>
      </w:r>
      <w:r w:rsidRPr="00641304">
        <w:rPr>
          <w:rFonts w:eastAsia="Times New Roman"/>
          <w:b/>
          <w:bCs/>
        </w:rPr>
        <w:t>+Add new item</w:t>
      </w:r>
      <w:r>
        <w:rPr>
          <w:rFonts w:eastAsia="Times New Roman"/>
        </w:rPr>
        <w:t xml:space="preserve"> button to create a new list item. </w:t>
      </w:r>
      <w:r w:rsidR="00CC62C8">
        <w:br/>
      </w:r>
      <w:r w:rsidR="00CC62C8">
        <w:br/>
      </w:r>
      <w:r w:rsidR="005872B0" w:rsidRPr="005872B0">
        <w:rPr>
          <w:noProof/>
        </w:rPr>
        <w:drawing>
          <wp:inline distT="0" distB="0" distL="0" distR="0" wp14:anchorId="03A5ADBF" wp14:editId="7092D4A5">
            <wp:extent cx="4572000" cy="1190847"/>
            <wp:effectExtent l="19050" t="19050" r="19050" b="28575"/>
            <wp:docPr id="137178689" name="Picture 1" descr="A screenshot of the New Employees list as seen on Share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8689" name="Picture 1" descr="A screenshot of the New Employees list as seen on SharePoint"/>
                    <pic:cNvPicPr/>
                  </pic:nvPicPr>
                  <pic:blipFill>
                    <a:blip r:embed="rId75"/>
                    <a:stretch>
                      <a:fillRect/>
                    </a:stretch>
                  </pic:blipFill>
                  <pic:spPr>
                    <a:xfrm>
                      <a:off x="0" y="0"/>
                      <a:ext cx="4572000" cy="1190847"/>
                    </a:xfrm>
                    <a:prstGeom prst="rect">
                      <a:avLst/>
                    </a:prstGeom>
                    <a:ln>
                      <a:solidFill>
                        <a:schemeClr val="accent1"/>
                      </a:solidFill>
                    </a:ln>
                  </pic:spPr>
                </pic:pic>
              </a:graphicData>
            </a:graphic>
          </wp:inline>
        </w:drawing>
      </w:r>
      <w:r>
        <w:br/>
      </w:r>
      <w:r>
        <w:br/>
      </w:r>
      <w:r>
        <w:rPr>
          <w:rFonts w:eastAsia="Times New Roman"/>
        </w:rPr>
        <w:t xml:space="preserve">For the </w:t>
      </w:r>
      <w:r w:rsidRPr="001A792A">
        <w:rPr>
          <w:rFonts w:eastAsia="Times New Roman"/>
        </w:rPr>
        <w:t>Title</w:t>
      </w:r>
      <w:r>
        <w:rPr>
          <w:rFonts w:eastAsia="Times New Roman"/>
        </w:rPr>
        <w:t xml:space="preserve"> put your </w:t>
      </w:r>
      <w:r w:rsidR="001A792A" w:rsidRPr="001A792A">
        <w:rPr>
          <w:rFonts w:eastAsia="Times New Roman"/>
          <w:b/>
          <w:bCs/>
        </w:rPr>
        <w:t xml:space="preserve">user display </w:t>
      </w:r>
      <w:r w:rsidRPr="001A792A">
        <w:rPr>
          <w:rFonts w:eastAsia="Times New Roman"/>
          <w:b/>
        </w:rPr>
        <w:t>name</w:t>
      </w:r>
      <w:r>
        <w:rPr>
          <w:rFonts w:eastAsia="Times New Roman"/>
        </w:rPr>
        <w:t xml:space="preserve">, for the email enter </w:t>
      </w:r>
      <w:r w:rsidRPr="00641304">
        <w:rPr>
          <w:rFonts w:eastAsia="Times New Roman"/>
          <w:b/>
          <w:bCs/>
        </w:rPr>
        <w:t xml:space="preserve">your </w:t>
      </w:r>
      <w:r w:rsidR="001A792A">
        <w:rPr>
          <w:rFonts w:eastAsia="Times New Roman"/>
          <w:b/>
          <w:bCs/>
        </w:rPr>
        <w:t xml:space="preserve">user </w:t>
      </w:r>
      <w:r w:rsidRPr="00641304">
        <w:rPr>
          <w:rFonts w:eastAsia="Times New Roman"/>
          <w:b/>
          <w:bCs/>
        </w:rPr>
        <w:t>email</w:t>
      </w:r>
      <w:r w:rsidR="001A792A">
        <w:rPr>
          <w:rFonts w:eastAsia="Times New Roman"/>
          <w:b/>
          <w:bCs/>
        </w:rPr>
        <w:t xml:space="preserve"> address</w:t>
      </w:r>
      <w:r>
        <w:rPr>
          <w:rFonts w:eastAsia="Times New Roman"/>
        </w:rPr>
        <w:t xml:space="preserve">, and for the Department choose </w:t>
      </w:r>
      <w:r w:rsidRPr="00641304">
        <w:rPr>
          <w:rFonts w:eastAsia="Times New Roman"/>
          <w:b/>
          <w:bCs/>
        </w:rPr>
        <w:t>IT</w:t>
      </w:r>
      <w:r>
        <w:rPr>
          <w:rFonts w:eastAsia="Times New Roman"/>
        </w:rPr>
        <w:t>. I</w:t>
      </w:r>
      <w:r w:rsidR="001A792A">
        <w:rPr>
          <w:rFonts w:eastAsia="Times New Roman"/>
        </w:rPr>
        <w:t xml:space="preserve">mportant: </w:t>
      </w:r>
      <w:r>
        <w:rPr>
          <w:rFonts w:eastAsia="Times New Roman"/>
        </w:rPr>
        <w:t>In the case of the Title and email</w:t>
      </w:r>
      <w:r w:rsidR="001A792A">
        <w:rPr>
          <w:rFonts w:eastAsia="Times New Roman"/>
        </w:rPr>
        <w:t xml:space="preserve"> address</w:t>
      </w:r>
      <w:r>
        <w:rPr>
          <w:rFonts w:eastAsia="Times New Roman"/>
        </w:rPr>
        <w:t xml:space="preserve">, please use the </w:t>
      </w:r>
      <w:r w:rsidRPr="001A792A">
        <w:rPr>
          <w:rFonts w:eastAsia="Times New Roman"/>
          <w:i/>
        </w:rPr>
        <w:t>one assigned to you in the tenant you are using</w:t>
      </w:r>
      <w:r>
        <w:rPr>
          <w:rFonts w:eastAsia="Times New Roman"/>
        </w:rPr>
        <w:t xml:space="preserve">, </w:t>
      </w:r>
      <w:r w:rsidR="00655B35">
        <w:rPr>
          <w:rFonts w:eastAsia="Times New Roman"/>
        </w:rPr>
        <w:t>so that it will be recognized as having a calendar there.</w:t>
      </w:r>
      <w:r w:rsidR="00370800">
        <w:rPr>
          <w:rFonts w:eastAsia="Times New Roman"/>
        </w:rPr>
        <w:t xml:space="preserve"> </w:t>
      </w:r>
      <w:r w:rsidR="00370800" w:rsidRPr="00F6664D">
        <w:rPr>
          <w:rFonts w:eastAsia="Times New Roman"/>
        </w:rPr>
        <w:t xml:space="preserve">Save your item </w:t>
      </w:r>
      <w:r w:rsidR="00F6664D" w:rsidRPr="00F6664D">
        <w:rPr>
          <w:rFonts w:eastAsia="Times New Roman"/>
        </w:rPr>
        <w:t>and navigate back to copilotstudio.microsoft.com to the environment where we were working earlier.</w:t>
      </w:r>
      <w:r w:rsidR="00370800" w:rsidRPr="00F6664D">
        <w:rPr>
          <w:rFonts w:eastAsia="Times New Roman"/>
        </w:rPr>
        <w:br/>
      </w:r>
      <w:r w:rsidR="00370800" w:rsidRPr="00F6664D">
        <w:rPr>
          <w:rFonts w:eastAsia="Times New Roman"/>
        </w:rPr>
        <w:br/>
      </w:r>
      <w:r w:rsidR="00370800" w:rsidRPr="00370800">
        <w:rPr>
          <w:rFonts w:eastAsia="Times New Roman"/>
          <w:noProof/>
        </w:rPr>
        <w:drawing>
          <wp:inline distT="0" distB="0" distL="0" distR="0" wp14:anchorId="5B229E88" wp14:editId="20A054AB">
            <wp:extent cx="4572000" cy="938901"/>
            <wp:effectExtent l="19050" t="19050" r="19050" b="13970"/>
            <wp:docPr id="333599098" name="Picture 1" descr="A screenshot of the New Employees list as seen on Share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99098" name="Picture 1" descr="A screenshot of the New Employees list as seen on SharePoint"/>
                    <pic:cNvPicPr/>
                  </pic:nvPicPr>
                  <pic:blipFill>
                    <a:blip r:embed="rId76"/>
                    <a:stretch>
                      <a:fillRect/>
                    </a:stretch>
                  </pic:blipFill>
                  <pic:spPr>
                    <a:xfrm>
                      <a:off x="0" y="0"/>
                      <a:ext cx="4572000" cy="938901"/>
                    </a:xfrm>
                    <a:prstGeom prst="rect">
                      <a:avLst/>
                    </a:prstGeom>
                    <a:ln>
                      <a:solidFill>
                        <a:schemeClr val="accent1"/>
                      </a:solidFill>
                    </a:ln>
                  </pic:spPr>
                </pic:pic>
              </a:graphicData>
            </a:graphic>
          </wp:inline>
        </w:drawing>
      </w:r>
      <w:r w:rsidR="00D34E83">
        <w:rPr>
          <w:rFonts w:eastAsia="Times New Roman"/>
        </w:rPr>
        <w:br/>
      </w:r>
      <w:r w:rsidR="00752CB1">
        <w:rPr>
          <w:rFonts w:eastAsia="Times New Roman"/>
        </w:rPr>
        <w:br/>
      </w:r>
    </w:p>
    <w:p w14:paraId="71376330" w14:textId="6B4D7E71" w:rsidR="00F6664D" w:rsidRPr="00F6664D" w:rsidRDefault="00F6664D" w:rsidP="00F6664D">
      <w:pPr>
        <w:pStyle w:val="Steps"/>
        <w:numPr>
          <w:ilvl w:val="0"/>
          <w:numId w:val="33"/>
        </w:numPr>
        <w:ind w:left="900" w:hanging="900"/>
        <w:rPr>
          <w:rFonts w:eastAsia="Times New Roman"/>
        </w:rPr>
      </w:pPr>
      <w:r>
        <w:t xml:space="preserve">Now we will try to test again. Click the </w:t>
      </w:r>
      <w:r w:rsidRPr="00F6664D">
        <w:rPr>
          <w:b/>
          <w:bCs/>
        </w:rPr>
        <w:t>test vial symbol</w:t>
      </w:r>
      <w:r>
        <w:t xml:space="preserve"> next to the trigger. This time it will include the first </w:t>
      </w:r>
      <w:r w:rsidRPr="00F6664D">
        <w:rPr>
          <w:b/>
          <w:bCs/>
        </w:rPr>
        <w:t>trigger activity</w:t>
      </w:r>
      <w:r>
        <w:t>.</w:t>
      </w:r>
      <w:r w:rsidR="001A0006">
        <w:t xml:space="preserve"> Note that your date and time will reflect the day you </w:t>
      </w:r>
      <w:proofErr w:type="gramStart"/>
      <w:r w:rsidR="001A0006">
        <w:t>actually added</w:t>
      </w:r>
      <w:proofErr w:type="gramEnd"/>
      <w:r w:rsidR="001A0006">
        <w:t xml:space="preserve"> the list item in SharePoint. This dialog box will allow you to perform a test on any activity related to the trigger connector. Now click </w:t>
      </w:r>
      <w:r w:rsidR="001A0006" w:rsidRPr="001A0006">
        <w:rPr>
          <w:b/>
          <w:bCs/>
        </w:rPr>
        <w:t>Start testing</w:t>
      </w:r>
      <w:r w:rsidR="001A0006">
        <w:t xml:space="preserve">. </w:t>
      </w:r>
      <w:r w:rsidR="003A3CAB">
        <w:t>Under the start message t</w:t>
      </w:r>
      <w:r w:rsidR="00F4228A">
        <w:t xml:space="preserve">he conversation </w:t>
      </w:r>
      <w:r w:rsidR="003A3CAB">
        <w:t xml:space="preserve">test </w:t>
      </w:r>
      <w:r w:rsidR="00F4228A">
        <w:t xml:space="preserve">panel will light up (just for </w:t>
      </w:r>
      <w:r w:rsidR="003A3CAB">
        <w:t>you</w:t>
      </w:r>
      <w:r w:rsidR="00F4228A">
        <w:t>) so you can track the testing results.</w:t>
      </w:r>
      <w:r>
        <w:br/>
      </w:r>
      <w:r>
        <w:br/>
      </w:r>
      <w:r w:rsidR="001A0006" w:rsidRPr="001A0006">
        <w:rPr>
          <w:rFonts w:eastAsia="Times New Roman"/>
          <w:noProof/>
        </w:rPr>
        <w:drawing>
          <wp:inline distT="0" distB="0" distL="0" distR="0" wp14:anchorId="157A5FF0" wp14:editId="0CDA0314">
            <wp:extent cx="4572000" cy="2128361"/>
            <wp:effectExtent l="19050" t="19050" r="19050" b="24765"/>
            <wp:docPr id="934699142" name="Picture 1" descr="A screenshot of a test trigger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99142" name="Picture 1" descr="A screenshot of a test trigger dialog"/>
                    <pic:cNvPicPr/>
                  </pic:nvPicPr>
                  <pic:blipFill>
                    <a:blip r:embed="rId77"/>
                    <a:stretch>
                      <a:fillRect/>
                    </a:stretch>
                  </pic:blipFill>
                  <pic:spPr>
                    <a:xfrm>
                      <a:off x="0" y="0"/>
                      <a:ext cx="4572000" cy="2128361"/>
                    </a:xfrm>
                    <a:prstGeom prst="rect">
                      <a:avLst/>
                    </a:prstGeom>
                    <a:ln>
                      <a:solidFill>
                        <a:schemeClr val="accent1"/>
                      </a:solidFill>
                    </a:ln>
                  </pic:spPr>
                </pic:pic>
              </a:graphicData>
            </a:graphic>
          </wp:inline>
        </w:drawing>
      </w:r>
      <w:r w:rsidR="00F4228A">
        <w:br/>
      </w:r>
      <w:r w:rsidR="00F4228A">
        <w:br/>
      </w:r>
      <w:r w:rsidR="00F4228A" w:rsidRPr="00F4228A">
        <w:rPr>
          <w:noProof/>
        </w:rPr>
        <w:lastRenderedPageBreak/>
        <w:drawing>
          <wp:inline distT="0" distB="0" distL="0" distR="0" wp14:anchorId="1ED564D6" wp14:editId="36C33CBC">
            <wp:extent cx="2743200" cy="2220948"/>
            <wp:effectExtent l="19050" t="19050" r="19050" b="27305"/>
            <wp:docPr id="926756159" name="Picture 1" descr="A screenshot of the test panel in Copilot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56159" name="Picture 1" descr="A screenshot of the test panel in Copilot Studio"/>
                    <pic:cNvPicPr/>
                  </pic:nvPicPr>
                  <pic:blipFill>
                    <a:blip r:embed="rId78">
                      <a:extLst>
                        <a:ext uri="{28A0092B-C50C-407E-A947-70E740481C1C}">
                          <a14:useLocalDpi xmlns:a14="http://schemas.microsoft.com/office/drawing/2010/main" val="0"/>
                        </a:ext>
                      </a:extLst>
                    </a:blip>
                    <a:stretch>
                      <a:fillRect/>
                    </a:stretch>
                  </pic:blipFill>
                  <pic:spPr>
                    <a:xfrm>
                      <a:off x="0" y="0"/>
                      <a:ext cx="2743200" cy="2220948"/>
                    </a:xfrm>
                    <a:prstGeom prst="rect">
                      <a:avLst/>
                    </a:prstGeom>
                    <a:ln>
                      <a:solidFill>
                        <a:schemeClr val="accent1"/>
                      </a:solidFill>
                    </a:ln>
                  </pic:spPr>
                </pic:pic>
              </a:graphicData>
            </a:graphic>
          </wp:inline>
        </w:drawing>
      </w:r>
      <w:r w:rsidR="00875847">
        <w:br/>
      </w:r>
    </w:p>
    <w:p w14:paraId="4445E6F0" w14:textId="213C3C14" w:rsidR="00902D5B" w:rsidRPr="00F6664D" w:rsidRDefault="00E76B91" w:rsidP="00902D5B">
      <w:pPr>
        <w:pStyle w:val="Steps"/>
        <w:numPr>
          <w:ilvl w:val="0"/>
          <w:numId w:val="33"/>
        </w:numPr>
        <w:ind w:left="900" w:hanging="900"/>
        <w:rPr>
          <w:rFonts w:eastAsia="Times New Roman"/>
        </w:rPr>
      </w:pPr>
      <w:r>
        <w:rPr>
          <w:rFonts w:eastAsia="Times New Roman"/>
        </w:rPr>
        <w:t>Notice the activity map on the left side of the Conversation panel. The agent has been triggered and begins by filling in all the input needed.</w:t>
      </w:r>
      <w:r w:rsidR="00902D5B" w:rsidRPr="00E76B91">
        <w:rPr>
          <w:rFonts w:eastAsia="Times New Roman"/>
        </w:rPr>
        <w:br/>
      </w:r>
      <w:r w:rsidR="00902D5B" w:rsidRPr="00E76B91">
        <w:rPr>
          <w:rFonts w:eastAsia="Times New Roman"/>
        </w:rPr>
        <w:br/>
      </w:r>
      <w:r w:rsidR="00902D5B" w:rsidRPr="00B932EF">
        <w:rPr>
          <w:rFonts w:eastAsia="Times New Roman"/>
          <w:noProof/>
        </w:rPr>
        <w:drawing>
          <wp:inline distT="0" distB="0" distL="0" distR="0" wp14:anchorId="2CB6F60D" wp14:editId="29F6D5CD">
            <wp:extent cx="4572000" cy="611603"/>
            <wp:effectExtent l="19050" t="19050" r="19050" b="17145"/>
            <wp:docPr id="1872272801" name="Picture 1" descr="A screenshot of the Activity Map in Copilot Studi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72801" name="Picture 1" descr="A screenshot of the Activity Map in Copilot Studio&#10;"/>
                    <pic:cNvPicPr/>
                  </pic:nvPicPr>
                  <pic:blipFill>
                    <a:blip r:embed="rId79"/>
                    <a:stretch>
                      <a:fillRect/>
                    </a:stretch>
                  </pic:blipFill>
                  <pic:spPr>
                    <a:xfrm>
                      <a:off x="0" y="0"/>
                      <a:ext cx="4572000" cy="611603"/>
                    </a:xfrm>
                    <a:prstGeom prst="rect">
                      <a:avLst/>
                    </a:prstGeom>
                    <a:ln>
                      <a:solidFill>
                        <a:schemeClr val="accent1"/>
                      </a:solidFill>
                    </a:ln>
                  </pic:spPr>
                </pic:pic>
              </a:graphicData>
            </a:graphic>
          </wp:inline>
        </w:drawing>
      </w:r>
    </w:p>
    <w:p w14:paraId="1E4E450D" w14:textId="669ADBD4" w:rsidR="00DA2F35" w:rsidRPr="00DA2F35" w:rsidRDefault="00E76B91" w:rsidP="00DA2F35">
      <w:pPr>
        <w:pStyle w:val="Steps"/>
        <w:ind w:left="900"/>
        <w:rPr>
          <w:rFonts w:eastAsia="Times New Roman"/>
          <w:highlight w:val="yellow"/>
        </w:rPr>
      </w:pPr>
      <w:r>
        <w:rPr>
          <w:rFonts w:eastAsia="Times New Roman"/>
        </w:rPr>
        <w:br/>
        <w:t xml:space="preserve">Navigate to make.powerautomate.com and click the </w:t>
      </w:r>
      <w:r w:rsidRPr="00597457">
        <w:rPr>
          <w:rFonts w:eastAsia="Times New Roman"/>
          <w:b/>
        </w:rPr>
        <w:t>Approvals</w:t>
      </w:r>
      <w:r>
        <w:rPr>
          <w:rFonts w:eastAsia="Times New Roman"/>
        </w:rPr>
        <w:t xml:space="preserve"> link in the left navigation.</w:t>
      </w:r>
      <w:r w:rsidR="00597457">
        <w:rPr>
          <w:rFonts w:eastAsia="Times New Roman"/>
        </w:rPr>
        <w:br/>
      </w:r>
      <w:r w:rsidR="007E7547">
        <w:rPr>
          <w:rFonts w:eastAsia="Times New Roman"/>
        </w:rPr>
        <w:t>Remember to check that you are still in the same environment</w:t>
      </w:r>
      <w:r w:rsidR="008F0F87">
        <w:rPr>
          <w:rFonts w:eastAsia="Times New Roman"/>
        </w:rPr>
        <w:t xml:space="preserve"> as the agent</w:t>
      </w:r>
      <w:r w:rsidR="007E7547">
        <w:rPr>
          <w:rFonts w:eastAsia="Times New Roman"/>
        </w:rPr>
        <w:t>.</w:t>
      </w:r>
      <w:r w:rsidR="00597457">
        <w:rPr>
          <w:rFonts w:eastAsia="Times New Roman"/>
        </w:rPr>
        <w:br/>
      </w:r>
      <w:r>
        <w:rPr>
          <w:rFonts w:eastAsia="Times New Roman"/>
        </w:rPr>
        <w:t xml:space="preserve"> </w:t>
      </w:r>
      <w:r w:rsidRPr="0015327D">
        <w:rPr>
          <w:rFonts w:eastAsia="Times New Roman"/>
          <w:highlight w:val="yellow"/>
        </w:rPr>
        <w:t xml:space="preserve">@HENRY: Hit a problem, </w:t>
      </w:r>
      <w:r w:rsidR="009E63E6">
        <w:rPr>
          <w:rFonts w:eastAsia="Times New Roman"/>
          <w:highlight w:val="yellow"/>
        </w:rPr>
        <w:t>t</w:t>
      </w:r>
      <w:r w:rsidR="001F2C7E">
        <w:rPr>
          <w:rFonts w:eastAsia="Times New Roman"/>
          <w:highlight w:val="yellow"/>
        </w:rPr>
        <w:t xml:space="preserve">here is an incident opened which I need resolved to complete the test. </w:t>
      </w:r>
      <w:hyperlink r:id="rId80" w:history="1">
        <w:r w:rsidR="00DA2F35" w:rsidRPr="00DA2F35">
          <w:rPr>
            <w:rStyle w:val="Hyperlink"/>
            <w:rFonts w:eastAsia="Times New Roman"/>
            <w:highlight w:val="yellow"/>
          </w:rPr>
          <w:t>Incident 621389789</w:t>
        </w:r>
      </w:hyperlink>
      <w:r w:rsidR="00DA2F35" w:rsidRPr="00DA2F35">
        <w:rPr>
          <w:rFonts w:eastAsia="Times New Roman"/>
          <w:highlight w:val="yellow"/>
        </w:rPr>
        <w:t xml:space="preserve"> : Microsoft Actions: Autonomous Agent Action Not Triggered</w:t>
      </w:r>
    </w:p>
    <w:p w14:paraId="4B9DC5C0" w14:textId="3BBBD060" w:rsidR="00E76B91" w:rsidRDefault="001F2C7E" w:rsidP="00E76B91">
      <w:pPr>
        <w:pStyle w:val="Steps"/>
        <w:numPr>
          <w:ilvl w:val="0"/>
          <w:numId w:val="0"/>
        </w:numPr>
        <w:ind w:left="900"/>
        <w:rPr>
          <w:rFonts w:eastAsia="Times New Roman"/>
        </w:rPr>
      </w:pPr>
      <w:r>
        <w:rPr>
          <w:rFonts w:eastAsia="Times New Roman"/>
          <w:highlight w:val="yellow"/>
        </w:rPr>
        <w:lastRenderedPageBreak/>
        <w:t xml:space="preserve"> </w:t>
      </w:r>
      <w:r w:rsidR="00E76B91" w:rsidRPr="0015327D">
        <w:rPr>
          <w:rFonts w:eastAsia="Times New Roman"/>
          <w:highlight w:val="yellow"/>
        </w:rPr>
        <w:t>-Audrie</w:t>
      </w:r>
      <w:r w:rsidR="00E76B91">
        <w:rPr>
          <w:rFonts w:eastAsia="Times New Roman"/>
        </w:rPr>
        <w:br/>
      </w:r>
      <w:r w:rsidR="00E76B91">
        <w:rPr>
          <w:rFonts w:eastAsia="Times New Roman"/>
        </w:rPr>
        <w:br/>
      </w:r>
      <w:r w:rsidR="00597457" w:rsidRPr="00597457">
        <w:rPr>
          <w:rFonts w:eastAsia="Times New Roman"/>
          <w:noProof/>
        </w:rPr>
        <w:drawing>
          <wp:inline distT="0" distB="0" distL="0" distR="0" wp14:anchorId="739BBFF9" wp14:editId="58236E19">
            <wp:extent cx="1714705" cy="4415366"/>
            <wp:effectExtent l="0" t="0" r="0" b="4445"/>
            <wp:docPr id="2060699123" name="Picture 1" descr="A screenshot of the Power Automate Approvals selection in the left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99123" name="Picture 1" descr="A screenshot of the Power Automate Approvals selection in the left navigation."/>
                    <pic:cNvPicPr/>
                  </pic:nvPicPr>
                  <pic:blipFill>
                    <a:blip r:embed="rId81"/>
                    <a:stretch>
                      <a:fillRect/>
                    </a:stretch>
                  </pic:blipFill>
                  <pic:spPr>
                    <a:xfrm>
                      <a:off x="0" y="0"/>
                      <a:ext cx="1717462" cy="4422466"/>
                    </a:xfrm>
                    <a:prstGeom prst="rect">
                      <a:avLst/>
                    </a:prstGeom>
                  </pic:spPr>
                </pic:pic>
              </a:graphicData>
            </a:graphic>
          </wp:inline>
        </w:drawing>
      </w:r>
    </w:p>
    <w:p w14:paraId="1AE79699" w14:textId="77777777" w:rsidR="007E7547" w:rsidRDefault="007E7547" w:rsidP="00E76B91">
      <w:pPr>
        <w:pStyle w:val="Steps"/>
        <w:numPr>
          <w:ilvl w:val="0"/>
          <w:numId w:val="0"/>
        </w:numPr>
        <w:ind w:left="900"/>
        <w:rPr>
          <w:rFonts w:eastAsia="Times New Roman"/>
        </w:rPr>
      </w:pPr>
    </w:p>
    <w:p w14:paraId="163D0394" w14:textId="59056639" w:rsidR="00937AB2" w:rsidRDefault="002F5FC2" w:rsidP="007B721F">
      <w:pPr>
        <w:pStyle w:val="Steps"/>
        <w:numPr>
          <w:ilvl w:val="0"/>
          <w:numId w:val="33"/>
        </w:numPr>
        <w:ind w:left="900" w:hanging="900"/>
        <w:rPr>
          <w:rFonts w:eastAsia="Times New Roman"/>
        </w:rPr>
      </w:pPr>
      <w:r>
        <w:rPr>
          <w:rFonts w:eastAsia="Times New Roman"/>
        </w:rPr>
        <w:t>All Approvals pending will display in this approval center</w:t>
      </w:r>
      <w:r w:rsidR="007A1C25">
        <w:rPr>
          <w:rFonts w:eastAsia="Times New Roman"/>
        </w:rPr>
        <w:t>, but not only here. Power Automate approval</w:t>
      </w:r>
      <w:r w:rsidR="001073CA">
        <w:rPr>
          <w:rFonts w:eastAsia="Times New Roman"/>
        </w:rPr>
        <w:t xml:space="preserve">s will also send an email notification, and a notification in Microsoft Teams, so it’s not missed. You may approve or reject these from either location. For the sake of this lab only, we request that you </w:t>
      </w:r>
      <w:r w:rsidR="001073CA" w:rsidRPr="001073CA">
        <w:rPr>
          <w:rFonts w:eastAsia="Times New Roman"/>
          <w:b/>
          <w:bCs/>
        </w:rPr>
        <w:t>Deny</w:t>
      </w:r>
      <w:r w:rsidR="001073CA">
        <w:rPr>
          <w:rFonts w:eastAsia="Times New Roman"/>
        </w:rPr>
        <w:t xml:space="preserve"> this approval if you are working in the training tenant, as your account is not set up with email or Teams.</w:t>
      </w:r>
      <w:r w:rsidR="00C9625C">
        <w:rPr>
          <w:rFonts w:eastAsia="Times New Roman"/>
        </w:rPr>
        <w:t xml:space="preserve"> </w:t>
      </w:r>
      <w:r w:rsidR="00BA7E68">
        <w:rPr>
          <w:rFonts w:eastAsia="Times New Roman"/>
        </w:rPr>
        <w:t>If this was approved though, a new Teams meeting invite would be created for the employee’s training</w:t>
      </w:r>
      <w:r w:rsidR="00DC38F0">
        <w:rPr>
          <w:rFonts w:eastAsia="Times New Roman"/>
        </w:rPr>
        <w:t xml:space="preserve"> as per our configurations.</w:t>
      </w:r>
      <w:r w:rsidR="00C9625C">
        <w:rPr>
          <w:rFonts w:eastAsia="Times New Roman"/>
        </w:rPr>
        <w:br/>
      </w:r>
    </w:p>
    <w:p w14:paraId="4A1EE4E4" w14:textId="145ED126" w:rsidR="00094702" w:rsidRDefault="00C9625C" w:rsidP="007B721F">
      <w:pPr>
        <w:pStyle w:val="Steps"/>
        <w:numPr>
          <w:ilvl w:val="0"/>
          <w:numId w:val="33"/>
        </w:numPr>
        <w:ind w:left="900" w:hanging="900"/>
        <w:rPr>
          <w:rFonts w:eastAsia="Times New Roman"/>
        </w:rPr>
      </w:pPr>
      <w:r>
        <w:rPr>
          <w:rFonts w:eastAsia="Times New Roman"/>
        </w:rPr>
        <w:t xml:space="preserve">Let’s check the Hardware requests list as well. Click on the tab in your browser where the SharePoint site Department Knowledge Management is located and then navigate to the </w:t>
      </w:r>
      <w:r w:rsidRPr="00C9625C">
        <w:rPr>
          <w:rFonts w:eastAsia="Times New Roman"/>
          <w:b/>
          <w:bCs/>
        </w:rPr>
        <w:t>Hardware requests list</w:t>
      </w:r>
      <w:r>
        <w:rPr>
          <w:rFonts w:eastAsia="Times New Roman"/>
        </w:rPr>
        <w:t xml:space="preserve">. </w:t>
      </w:r>
      <w:r w:rsidR="00094702">
        <w:rPr>
          <w:rFonts w:eastAsia="Times New Roman"/>
        </w:rPr>
        <w:t>We will check if an appropriate hardware request was added for the new employee.</w:t>
      </w:r>
      <w:r w:rsidR="00094702">
        <w:rPr>
          <w:rFonts w:eastAsia="Times New Roman"/>
        </w:rPr>
        <w:br/>
      </w:r>
    </w:p>
    <w:p w14:paraId="2A6E97C8" w14:textId="0770B728" w:rsidR="00C9625C" w:rsidRPr="007B721F" w:rsidRDefault="00D87695" w:rsidP="007B721F">
      <w:pPr>
        <w:pStyle w:val="Steps"/>
        <w:numPr>
          <w:ilvl w:val="0"/>
          <w:numId w:val="33"/>
        </w:numPr>
        <w:ind w:left="900" w:hanging="900"/>
        <w:rPr>
          <w:rFonts w:eastAsia="Times New Roman"/>
        </w:rPr>
      </w:pPr>
      <w:r>
        <w:rPr>
          <w:rFonts w:eastAsia="Times New Roman"/>
        </w:rPr>
        <w:t xml:space="preserve">Let’s publish our agent! Since our agent is working and doing exactly what we asked, let’s go ahead and publish it so that it will continue to do this consistently on </w:t>
      </w:r>
      <w:proofErr w:type="spellStart"/>
      <w:proofErr w:type="gramStart"/>
      <w:r>
        <w:rPr>
          <w:rFonts w:eastAsia="Times New Roman"/>
        </w:rPr>
        <w:t>it’s</w:t>
      </w:r>
      <w:proofErr w:type="spellEnd"/>
      <w:proofErr w:type="gramEnd"/>
      <w:r>
        <w:rPr>
          <w:rFonts w:eastAsia="Times New Roman"/>
        </w:rPr>
        <w:t xml:space="preserve"> own. Click </w:t>
      </w:r>
      <w:r w:rsidRPr="00D87695">
        <w:rPr>
          <w:rFonts w:eastAsia="Times New Roman"/>
          <w:b/>
          <w:bCs/>
        </w:rPr>
        <w:t>Publish</w:t>
      </w:r>
      <w:r w:rsidR="00EC239F">
        <w:rPr>
          <w:rFonts w:eastAsia="Times New Roman"/>
        </w:rPr>
        <w:t xml:space="preserve"> to release your agent to the world</w:t>
      </w:r>
      <w:r>
        <w:rPr>
          <w:rFonts w:eastAsia="Times New Roman"/>
        </w:rPr>
        <w:t xml:space="preserve">. </w:t>
      </w:r>
      <w:r w:rsidR="00C9625C">
        <w:rPr>
          <w:rFonts w:eastAsia="Times New Roman"/>
        </w:rPr>
        <w:t xml:space="preserve">                                </w:t>
      </w:r>
      <w:r w:rsidR="00C9625C">
        <w:rPr>
          <w:rFonts w:eastAsia="Times New Roman"/>
        </w:rPr>
        <w:br/>
      </w:r>
      <w:r w:rsidR="00C9625C">
        <w:rPr>
          <w:rFonts w:eastAsia="Times New Roman"/>
        </w:rPr>
        <w:br/>
      </w:r>
      <w:r w:rsidR="00EC239F" w:rsidRPr="00EC239F">
        <w:rPr>
          <w:rFonts w:eastAsia="Times New Roman"/>
          <w:b/>
          <w:bCs/>
        </w:rPr>
        <w:t>Congratulations!</w:t>
      </w:r>
      <w:r w:rsidR="00C9625C">
        <w:rPr>
          <w:rFonts w:eastAsia="Times New Roman"/>
        </w:rPr>
        <w:t xml:space="preserve">     </w:t>
      </w:r>
    </w:p>
    <w:p w14:paraId="62F98739" w14:textId="77777777" w:rsidR="00937AB2" w:rsidRPr="0073428B" w:rsidRDefault="00937AB2" w:rsidP="00937AB2">
      <w:pPr>
        <w:pStyle w:val="Steps"/>
        <w:numPr>
          <w:ilvl w:val="0"/>
          <w:numId w:val="0"/>
        </w:numPr>
        <w:ind w:left="360" w:hanging="360"/>
        <w:rPr>
          <w:rFonts w:eastAsia="Times New Roman"/>
        </w:rPr>
      </w:pPr>
    </w:p>
    <w:p w14:paraId="18A5789E" w14:textId="77777777" w:rsidR="00D34E83" w:rsidRPr="0073428B" w:rsidRDefault="00D34E83" w:rsidP="00D34E83">
      <w:pPr>
        <w:pStyle w:val="Heading2"/>
      </w:pPr>
      <w:r w:rsidRPr="0073428B">
        <w:t>Test your understanding</w:t>
      </w:r>
    </w:p>
    <w:p w14:paraId="1F10FD13" w14:textId="77777777" w:rsidR="00D34E83" w:rsidRPr="0073428B" w:rsidRDefault="00D34E83" w:rsidP="00D34E83">
      <w:r w:rsidRPr="0073428B">
        <w:t>Now that you’ve tested your agent, consider how this step improves your deployment process.</w:t>
      </w:r>
    </w:p>
    <w:p w14:paraId="69C973CD" w14:textId="77777777" w:rsidR="00D34E83" w:rsidRPr="0073428B" w:rsidRDefault="00D34E83" w:rsidP="00D34E83">
      <w:pPr>
        <w:rPr>
          <w:b/>
          <w:bCs/>
        </w:rPr>
      </w:pPr>
      <w:r w:rsidRPr="0073428B">
        <w:rPr>
          <w:b/>
          <w:bCs/>
        </w:rPr>
        <w:t>Key takeaways:</w:t>
      </w:r>
    </w:p>
    <w:p w14:paraId="706C7EA0" w14:textId="6D353B02" w:rsidR="00D34E83" w:rsidRPr="0073428B" w:rsidRDefault="00D14152" w:rsidP="00D34E83">
      <w:pPr>
        <w:pStyle w:val="ListParagraph"/>
        <w:numPr>
          <w:ilvl w:val="0"/>
          <w:numId w:val="31"/>
        </w:numPr>
      </w:pPr>
      <w:r>
        <w:lastRenderedPageBreak/>
        <w:t xml:space="preserve">Triggers can be tested once the event related to the connector is initiated. So, we had to add a new item to the SharePoint list and then we could test the agent response. That dialog box allows the maker to test on any event </w:t>
      </w:r>
      <w:r w:rsidR="00843314">
        <w:t>initiated for</w:t>
      </w:r>
      <w:r>
        <w:t xml:space="preserve"> the </w:t>
      </w:r>
      <w:r>
        <w:t>connector target</w:t>
      </w:r>
      <w:r w:rsidR="00D34E83" w:rsidRPr="0073428B">
        <w:t>.</w:t>
      </w:r>
    </w:p>
    <w:p w14:paraId="0D42A355" w14:textId="04EFB791" w:rsidR="00D34E83" w:rsidRDefault="00843314" w:rsidP="00D34E83">
      <w:pPr>
        <w:pStyle w:val="ListParagraph"/>
        <w:numPr>
          <w:ilvl w:val="0"/>
          <w:numId w:val="31"/>
        </w:numPr>
      </w:pPr>
      <w:r>
        <w:t xml:space="preserve">The activity tab is where a Maker can see all the activities that have been triggered and the </w:t>
      </w:r>
      <w:r w:rsidR="000C5588">
        <w:t>results of those activities.</w:t>
      </w:r>
    </w:p>
    <w:p w14:paraId="3D2F8787" w14:textId="60A6E56B" w:rsidR="00B32EFA" w:rsidRPr="0073428B" w:rsidRDefault="00B32EFA" w:rsidP="00D34E83">
      <w:pPr>
        <w:pStyle w:val="ListParagraph"/>
        <w:numPr>
          <w:ilvl w:val="0"/>
          <w:numId w:val="31"/>
        </w:numPr>
      </w:pPr>
      <w:r>
        <w:t xml:space="preserve">The test conversation panel and the Activity tab will only show activities which have been triggered by the Maker and not the users after the </w:t>
      </w:r>
      <w:r w:rsidR="007342E6">
        <w:t xml:space="preserve">agent has been published. </w:t>
      </w:r>
    </w:p>
    <w:p w14:paraId="5080BA3C" w14:textId="77777777" w:rsidR="00D34E83" w:rsidRPr="0073428B" w:rsidRDefault="00D34E83" w:rsidP="00D34E83">
      <w:r w:rsidRPr="0073428B">
        <w:rPr>
          <w:b/>
          <w:bCs/>
        </w:rPr>
        <w:t>Challenge: apply this to your own use case</w:t>
      </w:r>
    </w:p>
    <w:p w14:paraId="75757F23" w14:textId="47808736" w:rsidR="00D34E83" w:rsidRDefault="005849F5" w:rsidP="00D34E83">
      <w:pPr>
        <w:pStyle w:val="ListParagraph"/>
        <w:numPr>
          <w:ilvl w:val="0"/>
          <w:numId w:val="32"/>
        </w:numPr>
      </w:pPr>
      <w:r>
        <w:t>Can you standardize testing in your company so that all Makers, both new and old, will be required to complete tests before agents are published?</w:t>
      </w:r>
    </w:p>
    <w:p w14:paraId="4F065B50" w14:textId="54EF0E4D" w:rsidR="005849F5" w:rsidRPr="0073428B" w:rsidRDefault="005849F5" w:rsidP="00D34E83">
      <w:pPr>
        <w:pStyle w:val="ListParagraph"/>
        <w:numPr>
          <w:ilvl w:val="0"/>
          <w:numId w:val="32"/>
        </w:numPr>
      </w:pPr>
      <w:r>
        <w:t>How might you implement training related to testing solutions in an environment where there are few professional developers, and everyone wants to make agents?</w:t>
      </w:r>
      <w:r>
        <w:br/>
      </w:r>
    </w:p>
    <w:p w14:paraId="379B5EC5" w14:textId="0C173891" w:rsidR="00D34E83" w:rsidRPr="0073428B" w:rsidRDefault="00D34E83" w:rsidP="00D34E83">
      <w:r w:rsidRPr="0073428B">
        <w:rPr>
          <w:highlight w:val="yellow"/>
        </w:rPr>
        <w:t xml:space="preserve">Take it further: </w:t>
      </w:r>
      <w:r w:rsidR="005849F5">
        <w:rPr>
          <w:highlight w:val="yellow"/>
        </w:rPr>
        <w:t>Design acceptance criteria for your next Copilot Studio agent</w:t>
      </w:r>
      <w:r w:rsidR="00FA059D">
        <w:rPr>
          <w:highlight w:val="yellow"/>
        </w:rPr>
        <w:t>. Make a few notes below on the things you’d like to enforce</w:t>
      </w:r>
      <w:r w:rsidR="00FA059D">
        <w:t xml:space="preserve">. </w:t>
      </w:r>
    </w:p>
    <w:tbl>
      <w:tblPr>
        <w:tblStyle w:val="TableGrid"/>
        <w:tblW w:w="0" w:type="auto"/>
        <w:tblLook w:val="04A0" w:firstRow="1" w:lastRow="0" w:firstColumn="1" w:lastColumn="0" w:noHBand="0" w:noVBand="1"/>
      </w:tblPr>
      <w:tblGrid>
        <w:gridCol w:w="9880"/>
      </w:tblGrid>
      <w:tr w:rsidR="00D34E83" w:rsidRPr="0073428B" w14:paraId="43E96DD9" w14:textId="77777777" w:rsidTr="00877851">
        <w:tc>
          <w:tcPr>
            <w:tcW w:w="9880" w:type="dxa"/>
          </w:tcPr>
          <w:p w14:paraId="5E8F8B8C" w14:textId="77777777" w:rsidR="00D34E83" w:rsidRPr="0073428B" w:rsidRDefault="00D34E83" w:rsidP="00877851"/>
        </w:tc>
      </w:tr>
      <w:tr w:rsidR="00D34E83" w:rsidRPr="0073428B" w14:paraId="325DC742" w14:textId="77777777" w:rsidTr="00877851">
        <w:tc>
          <w:tcPr>
            <w:tcW w:w="9880" w:type="dxa"/>
          </w:tcPr>
          <w:p w14:paraId="6D27FE90" w14:textId="77777777" w:rsidR="00D34E83" w:rsidRPr="0073428B" w:rsidRDefault="00D34E83" w:rsidP="00877851"/>
        </w:tc>
      </w:tr>
      <w:tr w:rsidR="00D34E83" w:rsidRPr="0073428B" w14:paraId="13AA045C" w14:textId="77777777" w:rsidTr="00877851">
        <w:tc>
          <w:tcPr>
            <w:tcW w:w="9880" w:type="dxa"/>
          </w:tcPr>
          <w:p w14:paraId="52B20D03" w14:textId="77777777" w:rsidR="00D34E83" w:rsidRPr="0073428B" w:rsidRDefault="00D34E83" w:rsidP="00877851"/>
        </w:tc>
      </w:tr>
      <w:tr w:rsidR="00D34E83" w:rsidRPr="0073428B" w14:paraId="537F3B09" w14:textId="77777777" w:rsidTr="00877851">
        <w:tc>
          <w:tcPr>
            <w:tcW w:w="9880" w:type="dxa"/>
          </w:tcPr>
          <w:p w14:paraId="7C75EFD8" w14:textId="77777777" w:rsidR="00D34E83" w:rsidRPr="0073428B" w:rsidRDefault="00D34E83" w:rsidP="00877851"/>
        </w:tc>
      </w:tr>
    </w:tbl>
    <w:p w14:paraId="5308B4FD" w14:textId="77777777" w:rsidR="00D34E83" w:rsidRPr="0073428B" w:rsidRDefault="00D34E83" w:rsidP="00D34E83">
      <w:r w:rsidRPr="0073428B">
        <w:br w:type="page"/>
      </w:r>
    </w:p>
    <w:p w14:paraId="10143D42" w14:textId="77777777" w:rsidR="00D34E83" w:rsidRPr="0073428B" w:rsidRDefault="00D34E83" w:rsidP="00D34E83"/>
    <w:p w14:paraId="737EBD4D" w14:textId="77777777" w:rsidR="00D34E83" w:rsidRPr="0073428B" w:rsidRDefault="00D34E83" w:rsidP="00D34E83">
      <w:pPr>
        <w:pStyle w:val="Heading1"/>
      </w:pPr>
      <w:bookmarkStart w:id="27" w:name="_Ref191958494"/>
      <w:bookmarkStart w:id="28" w:name="Summary"/>
      <w:r w:rsidRPr="0073428B">
        <w:t>Summary of learnings</w:t>
      </w:r>
      <w:bookmarkEnd w:id="27"/>
      <w:bookmarkEnd w:id="28"/>
      <w:r w:rsidRPr="0073428B">
        <w:br/>
      </w:r>
    </w:p>
    <w:p w14:paraId="6031393E" w14:textId="77777777" w:rsidR="00D34E83" w:rsidRPr="00C3565C" w:rsidRDefault="00D34E83" w:rsidP="00D34E83">
      <w:pPr>
        <w:rPr>
          <w:i/>
          <w:color w:val="747474" w:themeColor="background2" w:themeShade="80"/>
        </w:rPr>
      </w:pPr>
      <w:r w:rsidRPr="0073428B">
        <w:rPr>
          <w:noProof/>
        </w:rPr>
        <w:drawing>
          <wp:anchor distT="0" distB="0" distL="114300" distR="114300" simplePos="0" relativeHeight="251658240" behindDoc="0" locked="0" layoutInCell="1" allowOverlap="1" wp14:anchorId="457E0806" wp14:editId="0F06A660">
            <wp:simplePos x="0" y="0"/>
            <wp:positionH relativeFrom="column">
              <wp:posOffset>-1270</wp:posOffset>
            </wp:positionH>
            <wp:positionV relativeFrom="paragraph">
              <wp:posOffset>172085</wp:posOffset>
            </wp:positionV>
            <wp:extent cx="775970" cy="1024255"/>
            <wp:effectExtent l="0" t="0" r="5080" b="4445"/>
            <wp:wrapSquare wrapText="bothSides"/>
            <wp:docPr id="908760011" name="Image 1" descr="Une image contenant jaun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60011" name="Image 1" descr="Une image contenant jaune, conception&#10;&#10;Le contenu généré par l’IA peut être incorrect."/>
                    <pic:cNvPicPr/>
                  </pic:nvPicPr>
                  <pic:blipFill>
                    <a:blip r:embed="rId82">
                      <a:extLst>
                        <a:ext uri="{28A0092B-C50C-407E-A947-70E740481C1C}">
                          <a14:useLocalDpi xmlns:a14="http://schemas.microsoft.com/office/drawing/2010/main" val="0"/>
                        </a:ext>
                      </a:extLst>
                    </a:blip>
                    <a:stretch>
                      <a:fillRect/>
                    </a:stretch>
                  </pic:blipFill>
                  <pic:spPr>
                    <a:xfrm>
                      <a:off x="0" y="0"/>
                      <a:ext cx="775970" cy="1024255"/>
                    </a:xfrm>
                    <a:prstGeom prst="rect">
                      <a:avLst/>
                    </a:prstGeom>
                  </pic:spPr>
                </pic:pic>
              </a:graphicData>
            </a:graphic>
            <wp14:sizeRelH relativeFrom="page">
              <wp14:pctWidth>0</wp14:pctWidth>
            </wp14:sizeRelH>
            <wp14:sizeRelV relativeFrom="page">
              <wp14:pctHeight>0</wp14:pctHeight>
            </wp14:sizeRelV>
          </wp:anchor>
        </w:drawing>
      </w:r>
      <w:r w:rsidRPr="00C3565C">
        <w:rPr>
          <w:i/>
          <w:color w:val="747474" w:themeColor="background2" w:themeShade="80"/>
        </w:rPr>
        <w:t>Mastery is not a destination but a journey—a joyful path where every step brings growth, discovery, and endless possibilities.</w:t>
      </w:r>
    </w:p>
    <w:p w14:paraId="5B6DEC8B" w14:textId="77777777" w:rsidR="00D34E83" w:rsidRPr="0073428B" w:rsidRDefault="00D34E83" w:rsidP="00D34E83">
      <w:r w:rsidRPr="0073428B">
        <w:t>Congratulations on completing this lab! You’ve explored the essential components of Microsoft Copilot Studio Autonomous Agents, learning how to create, refine, and deploy an intelligent agent.</w:t>
      </w:r>
    </w:p>
    <w:p w14:paraId="2318755A" w14:textId="77777777" w:rsidR="00D34E83" w:rsidRPr="0073428B" w:rsidRDefault="00D34E83" w:rsidP="00D34E83"/>
    <w:p w14:paraId="7C5AC3E6" w14:textId="63C4E025" w:rsidR="00D34E83" w:rsidRPr="00212F35" w:rsidRDefault="00300B9A" w:rsidP="00D34E83">
      <w:pPr>
        <w:numPr>
          <w:ilvl w:val="0"/>
          <w:numId w:val="30"/>
        </w:numPr>
        <w:spacing w:after="120" w:line="240" w:lineRule="auto"/>
      </w:pPr>
      <w:r>
        <w:rPr>
          <w:b/>
          <w:bCs/>
        </w:rPr>
        <w:t>Building Autonomous</w:t>
      </w:r>
      <w:r w:rsidR="00D34E83" w:rsidRPr="0073428B">
        <w:rPr>
          <w:b/>
          <w:bCs/>
        </w:rPr>
        <w:t xml:space="preserve"> </w:t>
      </w:r>
      <w:r w:rsidR="00D34E83" w:rsidRPr="0073428B">
        <w:rPr>
          <w:b/>
          <w:bCs/>
        </w:rPr>
        <w:t xml:space="preserve">Agents </w:t>
      </w:r>
      <w:r w:rsidR="00D34E83" w:rsidRPr="0073428B">
        <w:t xml:space="preserve">– </w:t>
      </w:r>
      <w:r w:rsidR="00212F35">
        <w:t>Building Autonomous</w:t>
      </w:r>
      <w:r w:rsidR="002C3C84">
        <w:t xml:space="preserve"> Agents </w:t>
      </w:r>
      <w:r w:rsidR="00172A01">
        <w:t xml:space="preserve">is </w:t>
      </w:r>
      <w:r w:rsidR="000A6814">
        <w:t xml:space="preserve">a </w:t>
      </w:r>
      <w:r w:rsidR="0061318E">
        <w:t>seven</w:t>
      </w:r>
      <w:r w:rsidR="00CD4058">
        <w:t xml:space="preserve"> (</w:t>
      </w:r>
      <w:r w:rsidR="0061318E">
        <w:t>7</w:t>
      </w:r>
      <w:r w:rsidR="00CD4058">
        <w:t>)</w:t>
      </w:r>
      <w:r w:rsidR="000A6814">
        <w:t xml:space="preserve"> step process:</w:t>
      </w:r>
      <w:r w:rsidR="000A6814">
        <w:br/>
      </w:r>
      <w:r w:rsidR="000A6814" w:rsidRPr="00212F35">
        <w:t xml:space="preserve">1. </w:t>
      </w:r>
      <w:r w:rsidR="00C4581B" w:rsidRPr="00212F35">
        <w:t>Creating a Solution</w:t>
      </w:r>
      <w:r w:rsidR="0061318E" w:rsidRPr="00212F35">
        <w:t xml:space="preserve"> (for distribution, reuse, and ALM best practices)</w:t>
      </w:r>
      <w:r w:rsidR="00C4581B" w:rsidRPr="00212F35">
        <w:br/>
        <w:t xml:space="preserve">2. </w:t>
      </w:r>
      <w:r w:rsidR="000A6814" w:rsidRPr="00212F35">
        <w:t>Building the agent (can be done conversationally</w:t>
      </w:r>
      <w:r w:rsidR="0061318E" w:rsidRPr="00212F35">
        <w:t xml:space="preserve"> or manually</w:t>
      </w:r>
      <w:r w:rsidR="000A6814" w:rsidRPr="00212F35">
        <w:t>)</w:t>
      </w:r>
      <w:r w:rsidR="00C4581B" w:rsidRPr="00212F35">
        <w:t xml:space="preserve"> and putting it into the Solution</w:t>
      </w:r>
      <w:r w:rsidR="00C4581B" w:rsidRPr="00212F35">
        <w:br/>
        <w:t>3. Setting up a trigger so the agent knows when to start working</w:t>
      </w:r>
      <w:r w:rsidR="00C4581B" w:rsidRPr="00212F35">
        <w:br/>
        <w:t>4. Grounding the agent in knowledge sources so it can make decisions and respond to inquiries</w:t>
      </w:r>
      <w:r w:rsidR="00C4581B" w:rsidRPr="00212F35">
        <w:br/>
        <w:t xml:space="preserve">5. </w:t>
      </w:r>
      <w:r w:rsidR="00363946" w:rsidRPr="00212F35">
        <w:t>Enabling the agent with actions</w:t>
      </w:r>
      <w:r w:rsidR="00CD4058" w:rsidRPr="00212F35">
        <w:t xml:space="preserve"> so it can perform tasks</w:t>
      </w:r>
      <w:r w:rsidR="00CD4058" w:rsidRPr="00212F35">
        <w:t xml:space="preserve"> </w:t>
      </w:r>
      <w:r w:rsidR="00CD4058" w:rsidRPr="00212F35">
        <w:br/>
        <w:t xml:space="preserve">6. </w:t>
      </w:r>
      <w:r w:rsidR="0061318E" w:rsidRPr="00212F35">
        <w:t>Adding instructions so the agent knows when to do what, and in what order</w:t>
      </w:r>
      <w:r w:rsidR="0061318E" w:rsidRPr="00212F35">
        <w:br/>
        <w:t>7. Testing your agent</w:t>
      </w:r>
      <w:r w:rsidR="001B1E95" w:rsidRPr="00212F35">
        <w:t xml:space="preserve"> for Quality Assurance</w:t>
      </w:r>
    </w:p>
    <w:p w14:paraId="2A6E8D17" w14:textId="6E01EED1" w:rsidR="00D34E83" w:rsidRPr="0073428B" w:rsidRDefault="00D34E83" w:rsidP="00D34E83">
      <w:pPr>
        <w:numPr>
          <w:ilvl w:val="0"/>
          <w:numId w:val="30"/>
        </w:numPr>
        <w:spacing w:after="120" w:line="240" w:lineRule="auto"/>
      </w:pPr>
      <w:r w:rsidRPr="0073428B">
        <w:rPr>
          <w:b/>
          <w:bCs/>
        </w:rPr>
        <w:t>Ensuring Reliability</w:t>
      </w:r>
      <w:r w:rsidRPr="0073428B">
        <w:t xml:space="preserve"> – </w:t>
      </w:r>
      <w:r w:rsidR="00212F35">
        <w:t>Don’t forget to test your agents to ensure they perform exactly how you planned. Note that this is often an iterative process, rarely are instructions perfect on the first try. Be prepared to test and tweak until expectations are realized.</w:t>
      </w:r>
    </w:p>
    <w:p w14:paraId="6E276426" w14:textId="77777777" w:rsidR="00D34E83" w:rsidRPr="0073428B" w:rsidRDefault="00000000" w:rsidP="00D34E83">
      <w:r>
        <w:rPr>
          <w:b/>
          <w:bCs/>
        </w:rPr>
        <w:pict w14:anchorId="236F9C34">
          <v:rect id="_x0000_i1027" style="width:0;height:1.5pt" o:hralign="center" o:hrstd="t" o:hr="t" fillcolor="#a0a0a0" stroked="f"/>
        </w:pict>
      </w:r>
    </w:p>
    <w:p w14:paraId="7839F9DE" w14:textId="77777777" w:rsidR="00D34E83" w:rsidRPr="0073428B" w:rsidRDefault="00D34E83" w:rsidP="00D34E83">
      <w:pPr>
        <w:rPr>
          <w:b/>
          <w:bCs/>
        </w:rPr>
      </w:pPr>
      <w:r w:rsidRPr="0073428B">
        <w:rPr>
          <w:b/>
          <w:bCs/>
        </w:rPr>
        <w:t>Conclusions and recommendations</w:t>
      </w:r>
    </w:p>
    <w:p w14:paraId="6333A16C" w14:textId="77777777" w:rsidR="00D34E83" w:rsidRPr="0073428B" w:rsidRDefault="00D34E83" w:rsidP="00D34E83">
      <w:r w:rsidRPr="0073428B">
        <w:t>To maximize the effectiveness of your Copilot Studio Autonomous agent:</w:t>
      </w:r>
    </w:p>
    <w:p w14:paraId="4EC49C1A" w14:textId="1AF0D053" w:rsidR="00D34E83" w:rsidRPr="0073428B" w:rsidRDefault="00212F35" w:rsidP="00D34E83">
      <w:pPr>
        <w:numPr>
          <w:ilvl w:val="0"/>
          <w:numId w:val="30"/>
        </w:numPr>
        <w:spacing w:after="120" w:line="240" w:lineRule="auto"/>
      </w:pPr>
      <w:r>
        <w:t>Remember to ground the agent with knowledge it can use to make decisions and respond</w:t>
      </w:r>
    </w:p>
    <w:p w14:paraId="6AA63409" w14:textId="5CBE0561" w:rsidR="004C5D67" w:rsidRPr="0073428B" w:rsidRDefault="004C5D67" w:rsidP="00D34E83">
      <w:pPr>
        <w:numPr>
          <w:ilvl w:val="0"/>
          <w:numId w:val="30"/>
        </w:numPr>
        <w:spacing w:after="120" w:line="240" w:lineRule="auto"/>
      </w:pPr>
      <w:r>
        <w:t>Use the same names in your actions and knowledge sources within the instructions that you give your agent.</w:t>
      </w:r>
    </w:p>
    <w:p w14:paraId="512874A5" w14:textId="194A919C" w:rsidR="00D34E83" w:rsidRPr="0073428B" w:rsidRDefault="004C5D67" w:rsidP="00D34E83">
      <w:pPr>
        <w:numPr>
          <w:ilvl w:val="0"/>
          <w:numId w:val="30"/>
        </w:numPr>
        <w:spacing w:after="120" w:line="240" w:lineRule="auto"/>
      </w:pPr>
      <w:r>
        <w:t>Iterate through test and tweaks to get the expected results!</w:t>
      </w:r>
    </w:p>
    <w:p w14:paraId="180FCD96" w14:textId="5407C085" w:rsidR="00D34E83" w:rsidRPr="0073428B" w:rsidRDefault="00D34E83" w:rsidP="00D34E83">
      <w:r w:rsidRPr="0073428B">
        <w:t xml:space="preserve">By applying these best practices, you’ll create an assistant that delivers value and evolves with your organization’s needs. </w:t>
      </w:r>
      <w:r w:rsidR="00000000">
        <w:pict w14:anchorId="0BC83B87">
          <v:rect id="_x0000_i1028" style="width:0;height:1.5pt" o:hralign="center" o:hrstd="t" o:hr="t" fillcolor="#a0a0a0" stroked="f"/>
        </w:pict>
      </w:r>
    </w:p>
    <w:p w14:paraId="314EBFB2" w14:textId="77777777" w:rsidR="00D34E83" w:rsidRPr="0073428B" w:rsidRDefault="00D34E83" w:rsidP="00D34E83">
      <w:pPr>
        <w:ind w:left="720"/>
        <w:jc w:val="center"/>
        <w:rPr>
          <w:lang w:eastAsia="ja-JP"/>
        </w:rPr>
      </w:pPr>
      <w:r w:rsidRPr="0073428B">
        <w:br w:type="page"/>
      </w:r>
    </w:p>
    <w:p w14:paraId="351CDF17" w14:textId="77777777" w:rsidR="00D34E83" w:rsidRPr="0073428B" w:rsidRDefault="00D34E83" w:rsidP="00D34E83">
      <w:pPr>
        <w:rPr>
          <w:rFonts w:asciiTheme="majorHAnsi" w:eastAsiaTheme="majorEastAsia" w:hAnsiTheme="majorHAnsi" w:cstheme="majorBidi"/>
          <w:b/>
          <w:color w:val="262626" w:themeColor="text1" w:themeTint="D9"/>
          <w:lang w:eastAsia="ja-JP"/>
        </w:rPr>
      </w:pPr>
      <w:bookmarkStart w:id="29" w:name="_Ref191958500"/>
    </w:p>
    <w:p w14:paraId="2FA73D83" w14:textId="77777777" w:rsidR="00D34E83" w:rsidRPr="0073428B" w:rsidRDefault="00D34E83" w:rsidP="00D34E83">
      <w:pPr>
        <w:pStyle w:val="Heading1"/>
      </w:pPr>
      <w:bookmarkStart w:id="30" w:name="Glossary"/>
      <w:r w:rsidRPr="0073428B">
        <w:t>Glossary</w:t>
      </w:r>
      <w:bookmarkEnd w:id="29"/>
    </w:p>
    <w:bookmarkEnd w:id="30"/>
    <w:p w14:paraId="3DEFA15B" w14:textId="77777777" w:rsidR="00D34E83" w:rsidRPr="00E44628" w:rsidRDefault="00D34E83" w:rsidP="00D34E83">
      <w:pPr>
        <w:rPr>
          <w:i/>
          <w:color w:val="747474" w:themeColor="background2" w:themeShade="80"/>
        </w:rPr>
      </w:pPr>
      <w:r w:rsidRPr="00E44628">
        <w:rPr>
          <w:i/>
          <w:color w:val="747474" w:themeColor="background2" w:themeShade="80"/>
        </w:rPr>
        <w:t>Speak the language, bridge the world—unlock hearts, opportunities, and the true essence of every land.</w:t>
      </w:r>
    </w:p>
    <w:p w14:paraId="2D0E06F0" w14:textId="77777777" w:rsidR="00D34E83" w:rsidRDefault="00D34E83" w:rsidP="00D34E83">
      <w:r w:rsidRPr="0073428B">
        <w:rPr>
          <w:b/>
          <w:bCs/>
        </w:rPr>
        <w:t>Agent:</w:t>
      </w:r>
      <w:r w:rsidRPr="0073428B">
        <w:br/>
        <w:t>A digital assistant powered by AI, capable of understanding and responding to user inputs. In Copilot Studio, agents can be customized to for conversational experiences and/or can act autonomously based on pre-configured triggers and instructions.</w:t>
      </w:r>
    </w:p>
    <w:p w14:paraId="36E06FBC" w14:textId="2AFB6EE7" w:rsidR="00036EB5" w:rsidRPr="00036EB5" w:rsidRDefault="00036EB5" w:rsidP="00D34E83">
      <w:pPr>
        <w:rPr>
          <w:b/>
          <w:bCs/>
        </w:rPr>
      </w:pPr>
      <w:r w:rsidRPr="00036EB5">
        <w:rPr>
          <w:b/>
          <w:bCs/>
        </w:rPr>
        <w:t>Autonomous Agent:</w:t>
      </w:r>
    </w:p>
    <w:p w14:paraId="4C0485D2" w14:textId="77777777" w:rsidR="00083B4C" w:rsidRDefault="00A95700" w:rsidP="00D34E83">
      <w:r w:rsidRPr="00A95700">
        <w:t xml:space="preserve">Agents </w:t>
      </w:r>
      <w:r>
        <w:t xml:space="preserve">which </w:t>
      </w:r>
      <w:r w:rsidRPr="00A95700">
        <w:t xml:space="preserve">can automatically respond to signals across your business and initiate tasks. They can be configured to react to events or triggers without human input that instead originate from various tools, systems, and databases, or are even scheduled to run hourly, daily, weekly, or monthly. </w:t>
      </w:r>
    </w:p>
    <w:p w14:paraId="0E2CE7BA" w14:textId="01B05385" w:rsidR="00D34E83" w:rsidRPr="0073428B" w:rsidRDefault="00036EB5" w:rsidP="00D34E83">
      <w:r>
        <w:rPr>
          <w:b/>
          <w:bCs/>
        </w:rPr>
        <w:t>Trigger</w:t>
      </w:r>
      <w:r w:rsidR="00D34E83" w:rsidRPr="0073428B">
        <w:rPr>
          <w:b/>
          <w:bCs/>
        </w:rPr>
        <w:t>:</w:t>
      </w:r>
      <w:r w:rsidR="00D34E83" w:rsidRPr="0073428B">
        <w:br/>
      </w:r>
      <w:r w:rsidR="00083B4C" w:rsidRPr="00083B4C">
        <w:t xml:space="preserve">An autonomous agent trigger is an AI-driven system that operates independently based on events external to the agent. Unlike </w:t>
      </w:r>
      <w:r w:rsidR="00083B4C">
        <w:t>conversational agents</w:t>
      </w:r>
      <w:r w:rsidR="00083B4C" w:rsidRPr="00083B4C">
        <w:t xml:space="preserve">, autonomous agents run in the background and respond to complex scenarios informed by real-time </w:t>
      </w:r>
      <w:r w:rsidR="00083B4C">
        <w:t>data and connect</w:t>
      </w:r>
      <w:r w:rsidR="00120E62">
        <w:t>ors</w:t>
      </w:r>
      <w:r w:rsidR="00D34E83" w:rsidRPr="0073428B">
        <w:t>.</w:t>
      </w:r>
    </w:p>
    <w:p w14:paraId="6BC2896F" w14:textId="762D7F8B" w:rsidR="00D34E83" w:rsidRPr="0073428B" w:rsidRDefault="00036EB5" w:rsidP="00D34E83">
      <w:r>
        <w:rPr>
          <w:b/>
          <w:bCs/>
        </w:rPr>
        <w:t>Action</w:t>
      </w:r>
      <w:r w:rsidR="00D34E83" w:rsidRPr="0073428B">
        <w:rPr>
          <w:b/>
          <w:bCs/>
        </w:rPr>
        <w:t>:</w:t>
      </w:r>
      <w:r w:rsidR="00D34E83" w:rsidRPr="0073428B">
        <w:br/>
      </w:r>
      <w:r w:rsidR="00F1069B" w:rsidRPr="00F1069B">
        <w:t xml:space="preserve">You can extend the capabilities of your custom agent by adding one or more actions. Actions </w:t>
      </w:r>
      <w:r w:rsidR="00C16C0F">
        <w:t>will</w:t>
      </w:r>
      <w:r w:rsidR="00F1069B" w:rsidRPr="00F1069B">
        <w:t xml:space="preserve"> be used by your </w:t>
      </w:r>
      <w:r w:rsidR="00C16C0F">
        <w:t xml:space="preserve">autonomous </w:t>
      </w:r>
      <w:r w:rsidR="00F1069B" w:rsidRPr="00F1069B">
        <w:t xml:space="preserve">agent to respond to </w:t>
      </w:r>
      <w:r w:rsidR="00F1069B">
        <w:t>triggers</w:t>
      </w:r>
      <w:r w:rsidR="00C16C0F">
        <w:t xml:space="preserve"> and instructed events</w:t>
      </w:r>
      <w:r w:rsidR="00F1069B" w:rsidRPr="00F1069B">
        <w:t xml:space="preserve"> automatically</w:t>
      </w:r>
      <w:r w:rsidR="00D34E83" w:rsidRPr="0073428B">
        <w:t>.</w:t>
      </w:r>
    </w:p>
    <w:p w14:paraId="55AB12C8" w14:textId="4A82F1EE" w:rsidR="009C716C" w:rsidRDefault="00036EB5" w:rsidP="00D34E83">
      <w:pPr>
        <w:rPr>
          <w:b/>
          <w:bCs/>
        </w:rPr>
      </w:pPr>
      <w:r>
        <w:rPr>
          <w:b/>
          <w:bCs/>
        </w:rPr>
        <w:t>Power Automate</w:t>
      </w:r>
      <w:r w:rsidR="009C716C">
        <w:rPr>
          <w:b/>
          <w:bCs/>
        </w:rPr>
        <w:t>:</w:t>
      </w:r>
    </w:p>
    <w:p w14:paraId="22B6B4E7" w14:textId="5646BD2F" w:rsidR="006E7CCC" w:rsidRDefault="006E7CCC" w:rsidP="00D34E83">
      <w:r w:rsidRPr="006E7CCC">
        <w:t>Microsoft Power Automate is a comprehensive cloud-based automation platform designed to streamline and optimize business processes across various systems, desktop applications, and websites. It leverages low-code and AI-driven features to enable users to automate repetitive tasks and workflows, thereby saving time and enhancing productivity</w:t>
      </w:r>
      <w:r>
        <w:t>.</w:t>
      </w:r>
      <w:r w:rsidRPr="006E7CCC">
        <w:t xml:space="preserve"> </w:t>
      </w:r>
    </w:p>
    <w:p w14:paraId="211F5060" w14:textId="7B951E42" w:rsidR="00D34E83" w:rsidRPr="0073428B" w:rsidRDefault="00D34E83" w:rsidP="00D34E83">
      <w:r w:rsidRPr="0073428B">
        <w:rPr>
          <w:b/>
          <w:bCs/>
        </w:rPr>
        <w:t>Instructions:</w:t>
      </w:r>
      <w:r w:rsidRPr="0073428B">
        <w:br/>
        <w:t>Custom settings or guidelines configured in Copilot Studio to shape the behavior of Copilot agents. Instructions define how the agent should respond to specific queries or scenarios.</w:t>
      </w:r>
    </w:p>
    <w:p w14:paraId="495B3FD3" w14:textId="77777777" w:rsidR="00D34E83" w:rsidRPr="0073428B" w:rsidRDefault="00D34E83" w:rsidP="00D34E83">
      <w:r w:rsidRPr="0073428B">
        <w:br w:type="page"/>
      </w:r>
    </w:p>
    <w:p w14:paraId="4CAC7065" w14:textId="77777777" w:rsidR="00D34E83" w:rsidRPr="0073428B" w:rsidRDefault="00D34E83" w:rsidP="00D34E83">
      <w:pPr>
        <w:rPr>
          <w:b/>
          <w:bCs/>
          <w:sz w:val="28"/>
          <w:szCs w:val="28"/>
        </w:rPr>
      </w:pPr>
      <w:r w:rsidRPr="0073428B">
        <w:rPr>
          <w:b/>
          <w:bCs/>
          <w:sz w:val="28"/>
          <w:szCs w:val="28"/>
        </w:rPr>
        <w:lastRenderedPageBreak/>
        <w:t>Quiz Answers:</w:t>
      </w:r>
    </w:p>
    <w:p w14:paraId="0E60BE5E" w14:textId="77777777" w:rsidR="00D34E83" w:rsidRPr="0073428B" w:rsidRDefault="00D34E83" w:rsidP="00D34E83">
      <w:r w:rsidRPr="0073428B">
        <w:rPr>
          <w:b/>
          <w:bCs/>
        </w:rPr>
        <w:t>Quiz #1</w:t>
      </w:r>
      <w:r w:rsidRPr="0073428B">
        <w:t>: Which approach would you pick for these scenarios?</w:t>
      </w:r>
      <w:r w:rsidRPr="0073428B">
        <w:br/>
        <w:t>Scenario A: Cloud flow</w:t>
      </w:r>
      <w:r w:rsidRPr="0073428B">
        <w:br/>
        <w:t>Scenario B: Autonomous Agent</w:t>
      </w:r>
      <w:r w:rsidRPr="0073428B">
        <w:br/>
        <w:t>Scenario C: Autonomous Agent</w:t>
      </w:r>
      <w:r w:rsidRPr="0073428B">
        <w:br/>
      </w:r>
    </w:p>
    <w:p w14:paraId="3073D04D" w14:textId="77777777" w:rsidR="00D34E83" w:rsidRPr="0073428B" w:rsidRDefault="00D34E83" w:rsidP="00D34E83">
      <w:r w:rsidRPr="0073428B">
        <w:rPr>
          <w:b/>
          <w:bCs/>
        </w:rPr>
        <w:t>Quiz #2</w:t>
      </w:r>
      <w:r w:rsidRPr="0073428B">
        <w:t>: [Question]</w:t>
      </w:r>
      <w:r w:rsidRPr="0073428B">
        <w:br/>
        <w:t>Scenario A: [Answer]</w:t>
      </w:r>
      <w:r w:rsidRPr="0073428B">
        <w:br/>
        <w:t>Scenario B: [Answer]</w:t>
      </w:r>
      <w:r w:rsidRPr="0073428B">
        <w:br/>
        <w:t>Scenario C: [Answer]</w:t>
      </w:r>
      <w:r w:rsidRPr="0073428B">
        <w:br/>
      </w:r>
    </w:p>
    <w:p w14:paraId="660ADDA2" w14:textId="77777777" w:rsidR="00D34E83" w:rsidRPr="0073428B" w:rsidRDefault="00D34E83" w:rsidP="00D34E83">
      <w:r w:rsidRPr="0073428B">
        <w:rPr>
          <w:b/>
          <w:bCs/>
        </w:rPr>
        <w:t>Quiz #3</w:t>
      </w:r>
      <w:r w:rsidRPr="0073428B">
        <w:t>: [Question]</w:t>
      </w:r>
      <w:r w:rsidRPr="0073428B">
        <w:br/>
        <w:t>Scenario A: [Answer]</w:t>
      </w:r>
      <w:r w:rsidRPr="0073428B">
        <w:br/>
        <w:t>Scenario B: [Answer]</w:t>
      </w:r>
      <w:r w:rsidRPr="0073428B">
        <w:br/>
        <w:t>Scenario C: [Answer]</w:t>
      </w:r>
      <w:r w:rsidRPr="0073428B">
        <w:br/>
      </w:r>
    </w:p>
    <w:p w14:paraId="49E56A84" w14:textId="77777777" w:rsidR="00D34E83" w:rsidRPr="0073428B" w:rsidRDefault="00D34E83" w:rsidP="00D34E83">
      <w:r w:rsidRPr="0073428B">
        <w:rPr>
          <w:b/>
          <w:bCs/>
        </w:rPr>
        <w:t>Quiz #4</w:t>
      </w:r>
      <w:r w:rsidRPr="0073428B">
        <w:t>: [Question]</w:t>
      </w:r>
      <w:r w:rsidRPr="0073428B">
        <w:br/>
        <w:t>Scenario A: [Answer]</w:t>
      </w:r>
      <w:r w:rsidRPr="0073428B">
        <w:br/>
        <w:t>Scenario B: [Answer]</w:t>
      </w:r>
      <w:r w:rsidRPr="0073428B">
        <w:br/>
        <w:t>Scenario C: [Answer]</w:t>
      </w:r>
    </w:p>
    <w:p w14:paraId="01341B8E" w14:textId="77777777" w:rsidR="00D34E83" w:rsidRPr="0073428B" w:rsidRDefault="00D34E83" w:rsidP="00D34E83"/>
    <w:p w14:paraId="4711C2A5" w14:textId="77777777" w:rsidR="00D34E83" w:rsidRPr="0073428B" w:rsidRDefault="00D34E83" w:rsidP="00D34E83"/>
    <w:p w14:paraId="0F65064B" w14:textId="77777777" w:rsidR="00D34E83" w:rsidRPr="0073428B" w:rsidRDefault="00D34E83" w:rsidP="00D34E83">
      <w:pPr>
        <w:rPr>
          <w:b/>
          <w:bCs/>
        </w:rPr>
      </w:pPr>
      <w:r w:rsidRPr="0073428B">
        <w:rPr>
          <w:b/>
          <w:bCs/>
        </w:rPr>
        <w:t>We want your feedback!</w:t>
      </w:r>
    </w:p>
    <w:p w14:paraId="31AF1BBA" w14:textId="77777777" w:rsidR="00D34E83" w:rsidRPr="0073428B" w:rsidRDefault="00D34E83" w:rsidP="00D34E83">
      <w:hyperlink r:id="rId83" w:tgtFrame="_blank" w:history="1">
        <w:r w:rsidRPr="0073428B">
          <w:rPr>
            <w:rStyle w:val="Hyperlink"/>
            <w:rFonts w:ascii="Segoe UI" w:eastAsia="Times New Roman" w:hAnsi="Segoe UI" w:cs="Segoe UI"/>
            <w:b/>
            <w:bCs/>
            <w:color w:val="FFFFFF"/>
            <w:sz w:val="21"/>
            <w:szCs w:val="21"/>
            <w:shd w:val="clear" w:color="auto" w:fill="03787C"/>
          </w:rPr>
          <w:t>Start now</w:t>
        </w:r>
      </w:hyperlink>
    </w:p>
    <w:p w14:paraId="55419428" w14:textId="25C7760E" w:rsidR="00220E89" w:rsidRPr="0073428B" w:rsidRDefault="00220E89">
      <w:pPr>
        <w:rPr>
          <w:rFonts w:asciiTheme="majorHAnsi" w:eastAsiaTheme="majorEastAsia" w:hAnsiTheme="majorHAnsi" w:cstheme="majorBidi"/>
          <w:b/>
          <w:color w:val="262626" w:themeColor="text1" w:themeTint="D9"/>
          <w:lang w:eastAsia="ja-JP"/>
        </w:rPr>
      </w:pPr>
    </w:p>
    <w:sectPr w:rsidR="00220E89" w:rsidRPr="0073428B" w:rsidSect="00F81B19">
      <w:footerReference w:type="default" r:id="rId84"/>
      <w:pgSz w:w="11906" w:h="16838" w:code="9"/>
      <w:pgMar w:top="864" w:right="1008" w:bottom="540" w:left="1008" w:header="720" w:footer="864"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6" w:author="Henry Jammes" w:date="2025-04-24T05:33:00Z" w:initials="HJ">
    <w:p w14:paraId="054E457D" w14:textId="77777777" w:rsidR="00A87D85" w:rsidRDefault="00A87D85" w:rsidP="00A87D85">
      <w:pPr>
        <w:pStyle w:val="CommentText"/>
      </w:pPr>
      <w:r>
        <w:rPr>
          <w:rStyle w:val="CommentReference"/>
        </w:rPr>
        <w:annotationRef/>
      </w:r>
      <w:r>
        <w:t>Actually a better flow would be to create the new agent directly from the solution. That way no need to navigate away and step 6 can be removed as the solution is then pre-set</w:t>
      </w:r>
    </w:p>
  </w:comment>
  <w:comment w:id="7" w:author="Kahlil Fitzgerald" w:date="2025-04-24T14:11:00Z" w:initials="KF">
    <w:p w14:paraId="2B1F2D15" w14:textId="1871925C" w:rsidR="007368E6" w:rsidRDefault="007368E6" w:rsidP="007368E6">
      <w:pPr>
        <w:pStyle w:val="CommentText"/>
      </w:pPr>
      <w:r>
        <w:rPr>
          <w:rStyle w:val="CommentReference"/>
        </w:rPr>
        <w:annotationRef/>
      </w:r>
      <w:r>
        <w:fldChar w:fldCharType="begin"/>
      </w:r>
      <w:r>
        <w:instrText>HYPERLINK "mailto:audrie@microsoft.com"</w:instrText>
      </w:r>
      <w:bookmarkStart w:id="8" w:name="_@_3130DCA98FCD4AC799D2E1C0C6481D5FZ"/>
      <w:r>
        <w:fldChar w:fldCharType="separate"/>
      </w:r>
      <w:bookmarkEnd w:id="8"/>
      <w:r w:rsidRPr="007368E6">
        <w:rPr>
          <w:rStyle w:val="Mention"/>
          <w:noProof/>
        </w:rPr>
        <w:t>@Audrie Gordon</w:t>
      </w:r>
      <w:r>
        <w:fldChar w:fldCharType="end"/>
      </w:r>
      <w:r>
        <w:t xml:space="preserve"> I did it this way. When I entered the instructions in the chat, the agent was named already and the chat is prompting me to refine the instructions. I think it is important to call this out so the user knows what to expect onscreen. </w:t>
      </w:r>
    </w:p>
  </w:comment>
  <w:comment w:id="11" w:author="Kahlil Fitzgerald" w:date="2025-04-24T14:14:00Z" w:initials="KF">
    <w:p w14:paraId="71C1EEFD" w14:textId="77777777" w:rsidR="003D121E" w:rsidRDefault="003D121E" w:rsidP="003D121E">
      <w:pPr>
        <w:pStyle w:val="CommentText"/>
      </w:pPr>
      <w:r>
        <w:rPr>
          <w:rStyle w:val="CommentReference"/>
        </w:rPr>
        <w:annotationRef/>
      </w:r>
      <w:r>
        <w:t>Here it may be best to call out the Orchestration toggle with a screen shot</w:t>
      </w:r>
    </w:p>
  </w:comment>
  <w:comment w:id="12" w:author="Henry Jammes" w:date="2025-04-24T05:35:00Z" w:initials="HJ">
    <w:p w14:paraId="5865FAFC" w14:textId="3D2DC451" w:rsidR="0015469E" w:rsidRDefault="0015469E" w:rsidP="0015469E">
      <w:pPr>
        <w:pStyle w:val="CommentText"/>
      </w:pPr>
      <w:r>
        <w:rPr>
          <w:rStyle w:val="CommentReference"/>
        </w:rPr>
        <w:annotationRef/>
      </w:r>
      <w:r>
        <w:t>This assumes the SharePoint list pre-exists on the tenant and that users have access to it. Do we have setup instructions for this? Or is this already set up on the training tenant?</w:t>
      </w:r>
    </w:p>
  </w:comment>
  <w:comment w:id="15" w:author="Henry Jammes" w:date="2025-04-24T05:39:00Z" w:initials="HJ">
    <w:p w14:paraId="1EF30E77" w14:textId="77777777" w:rsidR="00494342" w:rsidRDefault="00494342" w:rsidP="00494342">
      <w:pPr>
        <w:pStyle w:val="CommentText"/>
      </w:pPr>
      <w:r>
        <w:rPr>
          <w:rStyle w:val="CommentReference"/>
        </w:rPr>
        <w:annotationRef/>
      </w:r>
      <w:r>
        <w:t>Where are these files? Couldn’t find them on our Teams channel</w:t>
      </w:r>
    </w:p>
  </w:comment>
  <w:comment w:id="19" w:author="Henry Jammes" w:date="2025-04-24T05:40:00Z" w:initials="HJ">
    <w:p w14:paraId="1FAA14E8" w14:textId="77777777" w:rsidR="007B1E91" w:rsidRDefault="007B1E91" w:rsidP="007B1E91">
      <w:pPr>
        <w:pStyle w:val="CommentText"/>
      </w:pPr>
      <w:r>
        <w:rPr>
          <w:rStyle w:val="CommentReference"/>
        </w:rPr>
        <w:annotationRef/>
      </w:r>
      <w:r>
        <w:t>Are we expecting this to work? This isn’t a real website so I’m unsure of how this is going to play a role in the lab scenario</w:t>
      </w:r>
    </w:p>
  </w:comment>
  <w:comment w:id="21" w:author="Henry Jammes" w:date="2025-04-24T05:41:00Z" w:initials="HJ">
    <w:p w14:paraId="487A2EB6" w14:textId="77777777" w:rsidR="00DF5BB7" w:rsidRDefault="00DF5BB7" w:rsidP="00DF5BB7">
      <w:pPr>
        <w:pStyle w:val="CommentText"/>
      </w:pPr>
      <w:r>
        <w:rPr>
          <w:rStyle w:val="CommentReference"/>
        </w:rPr>
        <w:annotationRef/>
      </w:r>
      <w:r>
        <w:t>Would be great to have them setup on the training tenant so that the lab is feasible. Also, so that any one can do the lab anywhere, would be great to have proctor instructions on how to setup their own env ahead of running the labs</w:t>
      </w:r>
    </w:p>
  </w:comment>
  <w:comment w:id="22" w:author="Henry Jammes" w:date="2025-04-24T05:42:00Z" w:initials="HJ">
    <w:p w14:paraId="16A5812A" w14:textId="77777777" w:rsidR="00804F54" w:rsidRDefault="00804F54" w:rsidP="00804F54">
      <w:pPr>
        <w:pStyle w:val="CommentText"/>
      </w:pPr>
      <w:r>
        <w:rPr>
          <w:rStyle w:val="CommentReference"/>
        </w:rPr>
        <w:annotationRef/>
      </w:r>
      <w:r>
        <w:t>I’m curious, why TBD?</w:t>
      </w:r>
    </w:p>
  </w:comment>
  <w:comment w:id="24" w:author="Henry Jammes" w:date="2025-04-24T05:44:00Z" w:initials="HJ">
    <w:p w14:paraId="6066C7B4" w14:textId="77777777" w:rsidR="001D3FB3" w:rsidRDefault="001D3FB3" w:rsidP="001D3FB3">
      <w:pPr>
        <w:pStyle w:val="CommentText"/>
      </w:pPr>
      <w:r>
        <w:rPr>
          <w:rStyle w:val="CommentReference"/>
        </w:rPr>
        <w:annotationRef/>
      </w:r>
      <w:r>
        <w:t>This is a good scenario but I’m curious what you think about what isn’t achievable with a cloud flow? What ambiguity can the AI address that a cloud flow can’t?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54E457D" w15:done="0"/>
  <w15:commentEx w15:paraId="2B1F2D15" w15:paraIdParent="054E457D" w15:done="0"/>
  <w15:commentEx w15:paraId="71C1EEFD" w15:done="0"/>
  <w15:commentEx w15:paraId="5865FAFC" w15:done="0"/>
  <w15:commentEx w15:paraId="1EF30E77" w15:done="0"/>
  <w15:commentEx w15:paraId="1FAA14E8" w15:done="0"/>
  <w15:commentEx w15:paraId="487A2EB6" w15:done="0"/>
  <w15:commentEx w15:paraId="16A5812A" w15:done="0"/>
  <w15:commentEx w15:paraId="6066C7B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A02F9E" w16cex:dateUtc="2025-04-24T12:33:00Z"/>
  <w16cex:commentExtensible w16cex:durableId="5AEBC895" w16cex:dateUtc="2025-04-24T21:11:00Z"/>
  <w16cex:commentExtensible w16cex:durableId="1F38B0B2" w16cex:dateUtc="2025-04-24T21:14:00Z"/>
  <w16cex:commentExtensible w16cex:durableId="400ABF0A" w16cex:dateUtc="2025-04-24T12:35:00Z"/>
  <w16cex:commentExtensible w16cex:durableId="5C2934C5" w16cex:dateUtc="2025-04-24T12:39:00Z"/>
  <w16cex:commentExtensible w16cex:durableId="139E7900" w16cex:dateUtc="2025-04-24T12:40:00Z"/>
  <w16cex:commentExtensible w16cex:durableId="3A61BEC3" w16cex:dateUtc="2025-04-24T12:41:00Z"/>
  <w16cex:commentExtensible w16cex:durableId="0B02C56E" w16cex:dateUtc="2025-04-24T12:42:00Z"/>
  <w16cex:commentExtensible w16cex:durableId="590337AB" w16cex:dateUtc="2025-04-24T1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54E457D" w16cid:durableId="32A02F9E"/>
  <w16cid:commentId w16cid:paraId="2B1F2D15" w16cid:durableId="5AEBC895"/>
  <w16cid:commentId w16cid:paraId="71C1EEFD" w16cid:durableId="1F38B0B2"/>
  <w16cid:commentId w16cid:paraId="5865FAFC" w16cid:durableId="400ABF0A"/>
  <w16cid:commentId w16cid:paraId="1EF30E77" w16cid:durableId="5C2934C5"/>
  <w16cid:commentId w16cid:paraId="1FAA14E8" w16cid:durableId="139E7900"/>
  <w16cid:commentId w16cid:paraId="487A2EB6" w16cid:durableId="3A61BEC3"/>
  <w16cid:commentId w16cid:paraId="16A5812A" w16cid:durableId="0B02C56E"/>
  <w16cid:commentId w16cid:paraId="6066C7B4" w16cid:durableId="590337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20788F" w14:textId="77777777" w:rsidR="008F21EF" w:rsidRDefault="008F21EF" w:rsidP="00675E1D">
      <w:pPr>
        <w:spacing w:after="0"/>
      </w:pPr>
      <w:r>
        <w:separator/>
      </w:r>
    </w:p>
  </w:endnote>
  <w:endnote w:type="continuationSeparator" w:id="0">
    <w:p w14:paraId="0FC09FC0" w14:textId="77777777" w:rsidR="008F21EF" w:rsidRDefault="008F21EF" w:rsidP="00675E1D">
      <w:pPr>
        <w:spacing w:after="0"/>
      </w:pPr>
      <w:r>
        <w:continuationSeparator/>
      </w:r>
    </w:p>
  </w:endnote>
  <w:endnote w:type="continuationNotice" w:id="1">
    <w:p w14:paraId="541E615D" w14:textId="77777777" w:rsidR="008F21EF" w:rsidRDefault="008F21EF" w:rsidP="00675E1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51676327"/>
      <w:docPartObj>
        <w:docPartGallery w:val="Page Numbers (Bottom of Page)"/>
        <w:docPartUnique/>
      </w:docPartObj>
    </w:sdtPr>
    <w:sdtContent>
      <w:p w14:paraId="115B6B41" w14:textId="2D20F8F7" w:rsidR="00F81B19" w:rsidRDefault="00F81B19">
        <w:pPr>
          <w:pStyle w:val="Footer"/>
        </w:pPr>
        <w:r>
          <w:fldChar w:fldCharType="begin"/>
        </w:r>
        <w:r>
          <w:instrText>PAGE   \* MERGEFORMAT</w:instrText>
        </w:r>
        <w:r>
          <w:fldChar w:fldCharType="separate"/>
        </w:r>
        <w:r>
          <w:t>2</w:t>
        </w:r>
        <w:r>
          <w:fldChar w:fldCharType="end"/>
        </w:r>
      </w:p>
    </w:sdtContent>
  </w:sdt>
  <w:p w14:paraId="2DFEC89E" w14:textId="47949D94" w:rsidR="00953ADB" w:rsidRDefault="00953A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5A8A35" w14:textId="77777777" w:rsidR="008F21EF" w:rsidRDefault="008F21EF" w:rsidP="00675E1D">
      <w:pPr>
        <w:spacing w:after="0"/>
      </w:pPr>
      <w:r>
        <w:separator/>
      </w:r>
    </w:p>
  </w:footnote>
  <w:footnote w:type="continuationSeparator" w:id="0">
    <w:p w14:paraId="5CAE08F7" w14:textId="77777777" w:rsidR="008F21EF" w:rsidRDefault="008F21EF" w:rsidP="00675E1D">
      <w:pPr>
        <w:spacing w:after="0"/>
      </w:pPr>
      <w:r>
        <w:continuationSeparator/>
      </w:r>
    </w:p>
  </w:footnote>
  <w:footnote w:type="continuationNotice" w:id="1">
    <w:p w14:paraId="20180FFC" w14:textId="77777777" w:rsidR="008F21EF" w:rsidRDefault="008F21EF" w:rsidP="00675E1D">
      <w:pPr>
        <w:spacing w:after="0"/>
      </w:pPr>
    </w:p>
  </w:footnote>
  <w:footnote w:id="2">
    <w:p w14:paraId="0C39013F" w14:textId="5F12C1D7" w:rsidR="00364884" w:rsidRPr="00682564" w:rsidRDefault="00364884" w:rsidP="00364884">
      <w:pPr>
        <w:pStyle w:val="FootnoteText"/>
        <w:rPr>
          <w:lang w:val="en-US"/>
        </w:rPr>
      </w:pPr>
      <w:r>
        <w:rPr>
          <w:rStyle w:val="FootnoteReference"/>
        </w:rPr>
        <w:footnoteRef/>
      </w:r>
      <w:r w:rsidRPr="00A87D85">
        <w:rPr>
          <w:lang w:val="en-US"/>
          <w:rPrChange w:id="3" w:author="Henry Jammes" w:date="2025-04-24T07:04:00Z" w16du:dateUtc="2025-04-24T14:04:00Z">
            <w:rPr/>
          </w:rPrChange>
        </w:rPr>
        <w:t xml:space="preserve"> </w:t>
      </w:r>
      <w:r w:rsidRPr="00445FBC">
        <w:rPr>
          <w:sz w:val="18"/>
          <w:szCs w:val="16"/>
          <w:lang w:val="en-US"/>
        </w:rPr>
        <w:t xml:space="preserve">Learn more about Power Automate </w:t>
      </w:r>
      <w:r>
        <w:fldChar w:fldCharType="begin"/>
      </w:r>
      <w:r w:rsidRPr="00A87D85">
        <w:rPr>
          <w:lang w:val="en-US"/>
          <w:rPrChange w:id="4" w:author="Henry Jammes" w:date="2025-04-24T07:04:00Z" w16du:dateUtc="2025-04-24T14:04:00Z">
            <w:rPr/>
          </w:rPrChange>
        </w:rPr>
        <w:instrText>HYPERLINK "https://www.microsoft.com/power-platform/products/power-automate"</w:instrText>
      </w:r>
      <w:r>
        <w:fldChar w:fldCharType="separate"/>
      </w:r>
      <w:r w:rsidRPr="00952527">
        <w:rPr>
          <w:rStyle w:val="Hyperlink"/>
          <w:sz w:val="18"/>
          <w:szCs w:val="16"/>
          <w:lang w:val="en-US"/>
        </w:rPr>
        <w:t>here</w:t>
      </w:r>
      <w:r>
        <w:fldChar w:fldCharType="end"/>
      </w:r>
      <w:r w:rsidRPr="00445FBC">
        <w:rPr>
          <w:sz w:val="18"/>
          <w:szCs w:val="16"/>
          <w:lang w:val="en-US"/>
        </w:rPr>
        <w:t xml:space="preserve">. If you have not used </w:t>
      </w:r>
      <w:r>
        <w:rPr>
          <w:sz w:val="18"/>
          <w:szCs w:val="16"/>
          <w:lang w:val="en-US"/>
        </w:rPr>
        <w:t>Power Automate</w:t>
      </w:r>
      <w:r w:rsidRPr="00445FBC">
        <w:rPr>
          <w:sz w:val="18"/>
          <w:szCs w:val="16"/>
          <w:lang w:val="en-US"/>
        </w:rPr>
        <w:t xml:space="preserve"> before, please </w:t>
      </w:r>
      <w:r>
        <w:rPr>
          <w:sz w:val="18"/>
          <w:szCs w:val="16"/>
          <w:lang w:val="en-US"/>
        </w:rPr>
        <w:t>consider</w:t>
      </w:r>
      <w:r w:rsidRPr="00445FBC">
        <w:rPr>
          <w:sz w:val="18"/>
          <w:szCs w:val="16"/>
          <w:lang w:val="en-US"/>
        </w:rPr>
        <w:t xml:space="preserve"> any Business Process designer software or service that creates pre-defined workflows. Compare th</w:t>
      </w:r>
      <w:r w:rsidR="00FA00D8">
        <w:rPr>
          <w:sz w:val="18"/>
          <w:szCs w:val="16"/>
          <w:lang w:val="en-US"/>
        </w:rPr>
        <w:t>at</w:t>
      </w:r>
      <w:r w:rsidRPr="00445FBC">
        <w:rPr>
          <w:sz w:val="18"/>
          <w:szCs w:val="16"/>
          <w:lang w:val="en-US"/>
        </w:rPr>
        <w:t xml:space="preserve"> to the value-added for Autonomous Agents.</w:t>
      </w:r>
    </w:p>
  </w:footnote>
  <w:footnote w:id="3">
    <w:p w14:paraId="0D295C56" w14:textId="77777777" w:rsidR="00D34E83" w:rsidRPr="00B47709" w:rsidRDefault="00D34E83" w:rsidP="00D34E83">
      <w:pPr>
        <w:pStyle w:val="FootnoteText"/>
        <w:rPr>
          <w:lang w:val="en-US"/>
        </w:rPr>
      </w:pPr>
      <w:r>
        <w:rPr>
          <w:rStyle w:val="FootnoteReference"/>
        </w:rPr>
        <w:footnoteRef/>
      </w:r>
      <w:r w:rsidRPr="00A87D85">
        <w:rPr>
          <w:lang w:val="en-US"/>
          <w:rPrChange w:id="14" w:author="Henry Jammes" w:date="2025-04-24T07:04:00Z" w16du:dateUtc="2025-04-24T14:04:00Z">
            <w:rPr/>
          </w:rPrChange>
        </w:rPr>
        <w:t xml:space="preserve"> </w:t>
      </w:r>
      <w:r w:rsidRPr="00B47709">
        <w:rPr>
          <w:sz w:val="18"/>
          <w:szCs w:val="16"/>
          <w:lang w:val="en-US"/>
        </w:rPr>
        <w:t>The approved devices spreadsheet, and the training file, do not change often, so we can upload these as static knowledge sources.</w:t>
      </w:r>
    </w:p>
  </w:footnote>
  <w:footnote w:id="4">
    <w:p w14:paraId="06C81035" w14:textId="77777777" w:rsidR="00D34E83" w:rsidRPr="00225BD1" w:rsidRDefault="00D34E83" w:rsidP="00D34E83">
      <w:pPr>
        <w:pStyle w:val="FootnoteText"/>
        <w:rPr>
          <w:lang w:val="en-US"/>
        </w:rPr>
      </w:pPr>
      <w:r>
        <w:rPr>
          <w:rStyle w:val="FootnoteReference"/>
        </w:rPr>
        <w:footnoteRef/>
      </w:r>
      <w:r w:rsidRPr="00A87D85">
        <w:rPr>
          <w:sz w:val="18"/>
          <w:szCs w:val="16"/>
          <w:lang w:val="en-US"/>
          <w:rPrChange w:id="16" w:author="Henry Jammes" w:date="2025-04-24T07:04:00Z" w16du:dateUtc="2025-04-24T14:04:00Z">
            <w:rPr>
              <w:sz w:val="18"/>
              <w:szCs w:val="16"/>
            </w:rPr>
          </w:rPrChange>
        </w:rPr>
        <w:t xml:space="preserve"> </w:t>
      </w:r>
      <w:r w:rsidRPr="006A3D4B">
        <w:rPr>
          <w:sz w:val="18"/>
          <w:szCs w:val="16"/>
          <w:lang w:val="en-US"/>
        </w:rPr>
        <w:t>Files uploaded in this way are usually static files that don’t change frequently. They must also be under 512 MB in size, and would not have sensitivity labels which are unsupported.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7BEF24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381E4E2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4054391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97879A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960E73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26C2B84"/>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F7E8FE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47E9D9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24284E2"/>
    <w:lvl w:ilvl="0">
      <w:start w:val="1"/>
      <w:numFmt w:val="decimal"/>
      <w:pStyle w:val="ListNumber"/>
      <w:lvlText w:val="%1."/>
      <w:lvlJc w:val="left"/>
      <w:pPr>
        <w:tabs>
          <w:tab w:val="num" w:pos="360"/>
        </w:tabs>
        <w:ind w:left="360" w:hanging="360"/>
      </w:pPr>
    </w:lvl>
  </w:abstractNum>
  <w:abstractNum w:abstractNumId="9" w15:restartNumberingAfterBreak="0">
    <w:nsid w:val="052C0C0B"/>
    <w:multiLevelType w:val="hybridMultilevel"/>
    <w:tmpl w:val="6CEE5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352C7D"/>
    <w:multiLevelType w:val="hybridMultilevel"/>
    <w:tmpl w:val="C29C8F5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124634DB"/>
    <w:multiLevelType w:val="hybridMultilevel"/>
    <w:tmpl w:val="F434F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82775B"/>
    <w:multiLevelType w:val="multilevel"/>
    <w:tmpl w:val="1268633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85528E5"/>
    <w:multiLevelType w:val="hybridMultilevel"/>
    <w:tmpl w:val="1666BFCE"/>
    <w:lvl w:ilvl="0" w:tplc="00CE556A">
      <w:start w:val="1"/>
      <w:numFmt w:val="bullet"/>
      <w:lvlText w:val=""/>
      <w:lvlJc w:val="left"/>
      <w:pPr>
        <w:ind w:left="720" w:hanging="360"/>
      </w:pPr>
      <w:rPr>
        <w:rFonts w:ascii="Symbol" w:hAnsi="Symbol" w:hint="default"/>
        <w:color w:val="auto"/>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197E3914"/>
    <w:multiLevelType w:val="hybridMultilevel"/>
    <w:tmpl w:val="DBCA7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E25CC5"/>
    <w:multiLevelType w:val="hybridMultilevel"/>
    <w:tmpl w:val="414C5C58"/>
    <w:lvl w:ilvl="0" w:tplc="64B26A6E">
      <w:start w:val="1"/>
      <w:numFmt w:val="decimal"/>
      <w:pStyle w:val="Steps"/>
      <w:lvlText w:val="Step %1"/>
      <w:lvlJc w:val="left"/>
      <w:pPr>
        <w:ind w:left="360" w:hanging="360"/>
      </w:pPr>
      <w:rPr>
        <w:rFonts w:hint="default"/>
        <w:b/>
        <w:bCs/>
        <w:color w:val="auto"/>
      </w:rPr>
    </w:lvl>
    <w:lvl w:ilvl="1" w:tplc="04090019">
      <w:start w:val="1"/>
      <w:numFmt w:val="lowerLetter"/>
      <w:lvlText w:val="%2."/>
      <w:lvlJc w:val="left"/>
      <w:pPr>
        <w:ind w:left="835" w:hanging="360"/>
      </w:pPr>
    </w:lvl>
    <w:lvl w:ilvl="2" w:tplc="0409001B">
      <w:start w:val="1"/>
      <w:numFmt w:val="lowerRoman"/>
      <w:lvlText w:val="%3."/>
      <w:lvlJc w:val="right"/>
      <w:pPr>
        <w:ind w:left="1555" w:hanging="180"/>
      </w:pPr>
    </w:lvl>
    <w:lvl w:ilvl="3" w:tplc="0409000F" w:tentative="1">
      <w:start w:val="1"/>
      <w:numFmt w:val="decimal"/>
      <w:lvlText w:val="%4."/>
      <w:lvlJc w:val="left"/>
      <w:pPr>
        <w:ind w:left="2275" w:hanging="360"/>
      </w:pPr>
    </w:lvl>
    <w:lvl w:ilvl="4" w:tplc="04090019" w:tentative="1">
      <w:start w:val="1"/>
      <w:numFmt w:val="lowerLetter"/>
      <w:lvlText w:val="%5."/>
      <w:lvlJc w:val="left"/>
      <w:pPr>
        <w:ind w:left="2995" w:hanging="360"/>
      </w:pPr>
    </w:lvl>
    <w:lvl w:ilvl="5" w:tplc="0409001B" w:tentative="1">
      <w:start w:val="1"/>
      <w:numFmt w:val="lowerRoman"/>
      <w:lvlText w:val="%6."/>
      <w:lvlJc w:val="right"/>
      <w:pPr>
        <w:ind w:left="3715" w:hanging="180"/>
      </w:pPr>
    </w:lvl>
    <w:lvl w:ilvl="6" w:tplc="0409000F" w:tentative="1">
      <w:start w:val="1"/>
      <w:numFmt w:val="decimal"/>
      <w:lvlText w:val="%7."/>
      <w:lvlJc w:val="left"/>
      <w:pPr>
        <w:ind w:left="4435" w:hanging="360"/>
      </w:pPr>
    </w:lvl>
    <w:lvl w:ilvl="7" w:tplc="04090019" w:tentative="1">
      <w:start w:val="1"/>
      <w:numFmt w:val="lowerLetter"/>
      <w:lvlText w:val="%8."/>
      <w:lvlJc w:val="left"/>
      <w:pPr>
        <w:ind w:left="5155" w:hanging="360"/>
      </w:pPr>
    </w:lvl>
    <w:lvl w:ilvl="8" w:tplc="0409001B" w:tentative="1">
      <w:start w:val="1"/>
      <w:numFmt w:val="lowerRoman"/>
      <w:lvlText w:val="%9."/>
      <w:lvlJc w:val="right"/>
      <w:pPr>
        <w:ind w:left="5875" w:hanging="180"/>
      </w:pPr>
    </w:lvl>
  </w:abstractNum>
  <w:abstractNum w:abstractNumId="16" w15:restartNumberingAfterBreak="0">
    <w:nsid w:val="2BB90CC4"/>
    <w:multiLevelType w:val="hybridMultilevel"/>
    <w:tmpl w:val="BB32F28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38D16037"/>
    <w:multiLevelType w:val="multilevel"/>
    <w:tmpl w:val="DA38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22539F"/>
    <w:multiLevelType w:val="hybridMultilevel"/>
    <w:tmpl w:val="A3D0E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FB165E"/>
    <w:multiLevelType w:val="hybridMultilevel"/>
    <w:tmpl w:val="4C5828F0"/>
    <w:lvl w:ilvl="0" w:tplc="EA184B6E">
      <w:start w:val="1"/>
      <w:numFmt w:val="bullet"/>
      <w:pStyle w:val="ListBullet"/>
      <w:lvlText w:val=""/>
      <w:lvlJc w:val="left"/>
      <w:pPr>
        <w:tabs>
          <w:tab w:val="num" w:pos="144"/>
        </w:tabs>
        <w:ind w:left="144" w:hanging="144"/>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C581446"/>
    <w:multiLevelType w:val="hybridMultilevel"/>
    <w:tmpl w:val="874A9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0F6281"/>
    <w:multiLevelType w:val="hybridMultilevel"/>
    <w:tmpl w:val="1C0C6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925386"/>
    <w:multiLevelType w:val="hybridMultilevel"/>
    <w:tmpl w:val="187000DA"/>
    <w:lvl w:ilvl="0" w:tplc="00CE556A">
      <w:start w:val="1"/>
      <w:numFmt w:val="bullet"/>
      <w:lvlText w:val=""/>
      <w:lvlJc w:val="left"/>
      <w:pPr>
        <w:ind w:left="720" w:hanging="360"/>
      </w:pPr>
      <w:rPr>
        <w:rFonts w:ascii="Symbol" w:hAnsi="Symbol" w:hint="default"/>
        <w:color w:val="auto"/>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3" w15:restartNumberingAfterBreak="0">
    <w:nsid w:val="539D02C0"/>
    <w:multiLevelType w:val="hybridMultilevel"/>
    <w:tmpl w:val="349CAA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7C3157F"/>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57F93029"/>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9155302"/>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63102524"/>
    <w:multiLevelType w:val="hybridMultilevel"/>
    <w:tmpl w:val="3DD0A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E755518"/>
    <w:multiLevelType w:val="hybridMultilevel"/>
    <w:tmpl w:val="5F12CE7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9" w15:restartNumberingAfterBreak="0">
    <w:nsid w:val="78AA6119"/>
    <w:multiLevelType w:val="hybridMultilevel"/>
    <w:tmpl w:val="9B8E1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08670013">
    <w:abstractNumId w:val="19"/>
  </w:num>
  <w:num w:numId="2" w16cid:durableId="848719413">
    <w:abstractNumId w:val="7"/>
  </w:num>
  <w:num w:numId="3" w16cid:durableId="671956224">
    <w:abstractNumId w:val="6"/>
  </w:num>
  <w:num w:numId="4" w16cid:durableId="1449083343">
    <w:abstractNumId w:val="5"/>
  </w:num>
  <w:num w:numId="5" w16cid:durableId="432939566">
    <w:abstractNumId w:val="4"/>
  </w:num>
  <w:num w:numId="6" w16cid:durableId="1446970547">
    <w:abstractNumId w:val="8"/>
  </w:num>
  <w:num w:numId="7" w16cid:durableId="306403872">
    <w:abstractNumId w:val="3"/>
  </w:num>
  <w:num w:numId="8" w16cid:durableId="1616059292">
    <w:abstractNumId w:val="2"/>
  </w:num>
  <w:num w:numId="9" w16cid:durableId="727143949">
    <w:abstractNumId w:val="1"/>
  </w:num>
  <w:num w:numId="10" w16cid:durableId="620839652">
    <w:abstractNumId w:val="0"/>
  </w:num>
  <w:num w:numId="11" w16cid:durableId="1252590732">
    <w:abstractNumId w:val="24"/>
  </w:num>
  <w:num w:numId="12" w16cid:durableId="380710517">
    <w:abstractNumId w:val="25"/>
  </w:num>
  <w:num w:numId="13" w16cid:durableId="1708018497">
    <w:abstractNumId w:val="26"/>
  </w:num>
  <w:num w:numId="14" w16cid:durableId="1229151524">
    <w:abstractNumId w:val="28"/>
  </w:num>
  <w:num w:numId="15" w16cid:durableId="899286276">
    <w:abstractNumId w:val="10"/>
  </w:num>
  <w:num w:numId="16" w16cid:durableId="1683193568">
    <w:abstractNumId w:val="16"/>
  </w:num>
  <w:num w:numId="17" w16cid:durableId="686442915">
    <w:abstractNumId w:val="15"/>
  </w:num>
  <w:num w:numId="18" w16cid:durableId="317609966">
    <w:abstractNumId w:val="11"/>
  </w:num>
  <w:num w:numId="19" w16cid:durableId="911084877">
    <w:abstractNumId w:val="29"/>
  </w:num>
  <w:num w:numId="20" w16cid:durableId="340356802">
    <w:abstractNumId w:val="20"/>
  </w:num>
  <w:num w:numId="21" w16cid:durableId="1720594519">
    <w:abstractNumId w:val="15"/>
    <w:lvlOverride w:ilvl="0">
      <w:startOverride w:val="1"/>
    </w:lvlOverride>
  </w:num>
  <w:num w:numId="22" w16cid:durableId="16778450">
    <w:abstractNumId w:val="15"/>
    <w:lvlOverride w:ilvl="0">
      <w:startOverride w:val="1"/>
    </w:lvlOverride>
  </w:num>
  <w:num w:numId="23" w16cid:durableId="774904995">
    <w:abstractNumId w:val="15"/>
  </w:num>
  <w:num w:numId="24" w16cid:durableId="303238976">
    <w:abstractNumId w:val="15"/>
    <w:lvlOverride w:ilvl="0">
      <w:startOverride w:val="1"/>
    </w:lvlOverride>
  </w:num>
  <w:num w:numId="25" w16cid:durableId="736322388">
    <w:abstractNumId w:val="15"/>
  </w:num>
  <w:num w:numId="26" w16cid:durableId="938760314">
    <w:abstractNumId w:val="15"/>
    <w:lvlOverride w:ilvl="0">
      <w:startOverride w:val="1"/>
    </w:lvlOverride>
  </w:num>
  <w:num w:numId="27" w16cid:durableId="290483768">
    <w:abstractNumId w:val="15"/>
    <w:lvlOverride w:ilvl="0">
      <w:startOverride w:val="1"/>
    </w:lvlOverride>
  </w:num>
  <w:num w:numId="28" w16cid:durableId="820462860">
    <w:abstractNumId w:val="15"/>
    <w:lvlOverride w:ilvl="0">
      <w:startOverride w:val="1"/>
    </w:lvlOverride>
  </w:num>
  <w:num w:numId="29" w16cid:durableId="779224781">
    <w:abstractNumId w:val="15"/>
    <w:lvlOverride w:ilvl="0">
      <w:startOverride w:val="1"/>
    </w:lvlOverride>
  </w:num>
  <w:num w:numId="30" w16cid:durableId="236405492">
    <w:abstractNumId w:val="17"/>
  </w:num>
  <w:num w:numId="31" w16cid:durableId="1887449595">
    <w:abstractNumId w:val="13"/>
  </w:num>
  <w:num w:numId="32" w16cid:durableId="2074349830">
    <w:abstractNumId w:val="22"/>
  </w:num>
  <w:num w:numId="33" w16cid:durableId="1542740237">
    <w:abstractNumId w:val="15"/>
    <w:lvlOverride w:ilvl="0">
      <w:startOverride w:val="1"/>
    </w:lvlOverride>
  </w:num>
  <w:num w:numId="34" w16cid:durableId="713164709">
    <w:abstractNumId w:val="27"/>
  </w:num>
  <w:num w:numId="35" w16cid:durableId="1726637205">
    <w:abstractNumId w:val="9"/>
  </w:num>
  <w:num w:numId="36" w16cid:durableId="503861987">
    <w:abstractNumId w:val="14"/>
  </w:num>
  <w:num w:numId="37" w16cid:durableId="520819749">
    <w:abstractNumId w:val="21"/>
  </w:num>
  <w:num w:numId="38" w16cid:durableId="110129130">
    <w:abstractNumId w:val="18"/>
  </w:num>
  <w:num w:numId="39" w16cid:durableId="152216589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14238234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25542048">
    <w:abstractNumId w:val="23"/>
  </w:num>
  <w:num w:numId="42" w16cid:durableId="476923322">
    <w:abstractNumId w:val="12"/>
  </w:num>
  <w:num w:numId="43" w16cid:durableId="192730211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525213289">
    <w:abstractNumId w:val="12"/>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enry Jammes">
    <w15:presenceInfo w15:providerId="AD" w15:userId="S::hejammes@microsoft.com::5f22554b-fd15-4676-8c82-dc6122af2a80"/>
  </w15:person>
  <w15:person w15:author="Kahlil Fitzgerald">
    <w15:presenceInfo w15:providerId="AD" w15:userId="S::kafitzgerald@microsoft.com::7a338ba1-2d5c-478c-a497-cc32a1647df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val="bestFit" w:percent="110"/>
  <w:proofState w:spelling="clean" w:grammar="clean"/>
  <w:trackRevisions/>
  <w:documentProtection w:edit="trackedChanges" w:enforcement="1" w:cryptProviderType="rsaAES" w:cryptAlgorithmClass="hash" w:cryptAlgorithmType="typeAny" w:cryptAlgorithmSid="14" w:cryptSpinCount="100000" w:hash="a4/EhHrbEZGnc9MdmLiWa48JsdArO5JYlHyL365DkWysX9hlIThpTO927UmL6b5eM0V9Er+ElTjDwFKWpZOmTQ==" w:salt="/3Wjx96Pmutt/K+b7E49BA=="/>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197"/>
    <w:rsid w:val="00002D74"/>
    <w:rsid w:val="00003BB5"/>
    <w:rsid w:val="00004819"/>
    <w:rsid w:val="00005685"/>
    <w:rsid w:val="00005B08"/>
    <w:rsid w:val="00006ECA"/>
    <w:rsid w:val="0000744F"/>
    <w:rsid w:val="000108E6"/>
    <w:rsid w:val="00010E91"/>
    <w:rsid w:val="00011205"/>
    <w:rsid w:val="000114F8"/>
    <w:rsid w:val="00012062"/>
    <w:rsid w:val="00012FFB"/>
    <w:rsid w:val="000136E7"/>
    <w:rsid w:val="0001407D"/>
    <w:rsid w:val="000144D2"/>
    <w:rsid w:val="00014A95"/>
    <w:rsid w:val="000156B7"/>
    <w:rsid w:val="00015844"/>
    <w:rsid w:val="00016312"/>
    <w:rsid w:val="00020847"/>
    <w:rsid w:val="00020A5B"/>
    <w:rsid w:val="00021538"/>
    <w:rsid w:val="00021CFF"/>
    <w:rsid w:val="0002205C"/>
    <w:rsid w:val="000229F9"/>
    <w:rsid w:val="00023094"/>
    <w:rsid w:val="00023896"/>
    <w:rsid w:val="00024DBB"/>
    <w:rsid w:val="00024F1A"/>
    <w:rsid w:val="00025A9B"/>
    <w:rsid w:val="00025C45"/>
    <w:rsid w:val="00025C79"/>
    <w:rsid w:val="00026CB9"/>
    <w:rsid w:val="00027343"/>
    <w:rsid w:val="00027C39"/>
    <w:rsid w:val="00027C3A"/>
    <w:rsid w:val="00032D01"/>
    <w:rsid w:val="00033414"/>
    <w:rsid w:val="00033F15"/>
    <w:rsid w:val="0003441E"/>
    <w:rsid w:val="00035495"/>
    <w:rsid w:val="00036977"/>
    <w:rsid w:val="00036EB5"/>
    <w:rsid w:val="00037A2C"/>
    <w:rsid w:val="0004081F"/>
    <w:rsid w:val="00042C7D"/>
    <w:rsid w:val="00042EBB"/>
    <w:rsid w:val="00043E9D"/>
    <w:rsid w:val="00044208"/>
    <w:rsid w:val="00045903"/>
    <w:rsid w:val="00045CF7"/>
    <w:rsid w:val="00047725"/>
    <w:rsid w:val="00050953"/>
    <w:rsid w:val="00051942"/>
    <w:rsid w:val="0005292F"/>
    <w:rsid w:val="00052D05"/>
    <w:rsid w:val="00053ACD"/>
    <w:rsid w:val="00053C38"/>
    <w:rsid w:val="00054E72"/>
    <w:rsid w:val="00055F40"/>
    <w:rsid w:val="00056388"/>
    <w:rsid w:val="000564E8"/>
    <w:rsid w:val="00056E01"/>
    <w:rsid w:val="0005732D"/>
    <w:rsid w:val="000601D6"/>
    <w:rsid w:val="0006051C"/>
    <w:rsid w:val="0006069B"/>
    <w:rsid w:val="0006317E"/>
    <w:rsid w:val="00063340"/>
    <w:rsid w:val="00063F08"/>
    <w:rsid w:val="00065C10"/>
    <w:rsid w:val="00065F67"/>
    <w:rsid w:val="00066BD1"/>
    <w:rsid w:val="00066FCA"/>
    <w:rsid w:val="000708D9"/>
    <w:rsid w:val="000709C2"/>
    <w:rsid w:val="000717DC"/>
    <w:rsid w:val="000722F8"/>
    <w:rsid w:val="00072D4C"/>
    <w:rsid w:val="00073822"/>
    <w:rsid w:val="00073F9C"/>
    <w:rsid w:val="0007496A"/>
    <w:rsid w:val="000757A2"/>
    <w:rsid w:val="00075CB0"/>
    <w:rsid w:val="00077951"/>
    <w:rsid w:val="000804C1"/>
    <w:rsid w:val="00080C92"/>
    <w:rsid w:val="00082BC3"/>
    <w:rsid w:val="00083255"/>
    <w:rsid w:val="00083B4C"/>
    <w:rsid w:val="00084282"/>
    <w:rsid w:val="000847DB"/>
    <w:rsid w:val="00085450"/>
    <w:rsid w:val="000857D9"/>
    <w:rsid w:val="000859B9"/>
    <w:rsid w:val="00085CE0"/>
    <w:rsid w:val="0008675B"/>
    <w:rsid w:val="000873E8"/>
    <w:rsid w:val="00090EDA"/>
    <w:rsid w:val="00090FDA"/>
    <w:rsid w:val="000915F4"/>
    <w:rsid w:val="00092879"/>
    <w:rsid w:val="00093B0E"/>
    <w:rsid w:val="00093D78"/>
    <w:rsid w:val="00094702"/>
    <w:rsid w:val="00094EC1"/>
    <w:rsid w:val="000951DD"/>
    <w:rsid w:val="000973E4"/>
    <w:rsid w:val="000977C4"/>
    <w:rsid w:val="000A005D"/>
    <w:rsid w:val="000A066E"/>
    <w:rsid w:val="000A0872"/>
    <w:rsid w:val="000A20B2"/>
    <w:rsid w:val="000A27A4"/>
    <w:rsid w:val="000A2A27"/>
    <w:rsid w:val="000A4A42"/>
    <w:rsid w:val="000A678E"/>
    <w:rsid w:val="000A6814"/>
    <w:rsid w:val="000A7407"/>
    <w:rsid w:val="000A7E3C"/>
    <w:rsid w:val="000A7EFD"/>
    <w:rsid w:val="000B01B3"/>
    <w:rsid w:val="000B020B"/>
    <w:rsid w:val="000B0A01"/>
    <w:rsid w:val="000B0DAA"/>
    <w:rsid w:val="000B1A18"/>
    <w:rsid w:val="000B1A79"/>
    <w:rsid w:val="000B2C8C"/>
    <w:rsid w:val="000B3207"/>
    <w:rsid w:val="000B54EF"/>
    <w:rsid w:val="000B562C"/>
    <w:rsid w:val="000B5F68"/>
    <w:rsid w:val="000B6C5E"/>
    <w:rsid w:val="000B6E67"/>
    <w:rsid w:val="000B7501"/>
    <w:rsid w:val="000B790C"/>
    <w:rsid w:val="000B79F7"/>
    <w:rsid w:val="000B7A3E"/>
    <w:rsid w:val="000C00A6"/>
    <w:rsid w:val="000C0CA4"/>
    <w:rsid w:val="000C12AC"/>
    <w:rsid w:val="000C17B3"/>
    <w:rsid w:val="000C19F6"/>
    <w:rsid w:val="000C2F26"/>
    <w:rsid w:val="000C4A0F"/>
    <w:rsid w:val="000C4BBE"/>
    <w:rsid w:val="000C4F1D"/>
    <w:rsid w:val="000C5588"/>
    <w:rsid w:val="000C5B00"/>
    <w:rsid w:val="000C5E04"/>
    <w:rsid w:val="000C7103"/>
    <w:rsid w:val="000C7BFA"/>
    <w:rsid w:val="000D2B4B"/>
    <w:rsid w:val="000D2E3E"/>
    <w:rsid w:val="000D393B"/>
    <w:rsid w:val="000D3E05"/>
    <w:rsid w:val="000D4A25"/>
    <w:rsid w:val="000D4BF9"/>
    <w:rsid w:val="000D540E"/>
    <w:rsid w:val="000D55A0"/>
    <w:rsid w:val="000D5F3A"/>
    <w:rsid w:val="000D6216"/>
    <w:rsid w:val="000D6336"/>
    <w:rsid w:val="000E0042"/>
    <w:rsid w:val="000E349D"/>
    <w:rsid w:val="000E5D5A"/>
    <w:rsid w:val="000E64CE"/>
    <w:rsid w:val="000F0613"/>
    <w:rsid w:val="000F0DBA"/>
    <w:rsid w:val="000F1063"/>
    <w:rsid w:val="000F12F4"/>
    <w:rsid w:val="000F1458"/>
    <w:rsid w:val="000F19F2"/>
    <w:rsid w:val="000F42F1"/>
    <w:rsid w:val="000F505B"/>
    <w:rsid w:val="000F5849"/>
    <w:rsid w:val="000F60EC"/>
    <w:rsid w:val="000F6217"/>
    <w:rsid w:val="000F6EB2"/>
    <w:rsid w:val="00100586"/>
    <w:rsid w:val="00100D7D"/>
    <w:rsid w:val="00101126"/>
    <w:rsid w:val="00103333"/>
    <w:rsid w:val="00104BA6"/>
    <w:rsid w:val="00104E76"/>
    <w:rsid w:val="001065D6"/>
    <w:rsid w:val="001073CA"/>
    <w:rsid w:val="00107AD3"/>
    <w:rsid w:val="00110FB1"/>
    <w:rsid w:val="00111481"/>
    <w:rsid w:val="00112AAB"/>
    <w:rsid w:val="00113ADF"/>
    <w:rsid w:val="00115220"/>
    <w:rsid w:val="00120D9D"/>
    <w:rsid w:val="00120E62"/>
    <w:rsid w:val="001210E4"/>
    <w:rsid w:val="001213A0"/>
    <w:rsid w:val="001226AF"/>
    <w:rsid w:val="00122D14"/>
    <w:rsid w:val="00125232"/>
    <w:rsid w:val="00125FB9"/>
    <w:rsid w:val="00126300"/>
    <w:rsid w:val="00126CAB"/>
    <w:rsid w:val="00127B49"/>
    <w:rsid w:val="00127C1A"/>
    <w:rsid w:val="0013067F"/>
    <w:rsid w:val="001310FC"/>
    <w:rsid w:val="001311F8"/>
    <w:rsid w:val="0013177F"/>
    <w:rsid w:val="001325B4"/>
    <w:rsid w:val="00132880"/>
    <w:rsid w:val="00132B72"/>
    <w:rsid w:val="00133385"/>
    <w:rsid w:val="00134128"/>
    <w:rsid w:val="00134424"/>
    <w:rsid w:val="00135BB7"/>
    <w:rsid w:val="00135BBF"/>
    <w:rsid w:val="00135E12"/>
    <w:rsid w:val="00140964"/>
    <w:rsid w:val="00140AC7"/>
    <w:rsid w:val="00140C62"/>
    <w:rsid w:val="00144B4D"/>
    <w:rsid w:val="0014508B"/>
    <w:rsid w:val="00145ACD"/>
    <w:rsid w:val="0014693E"/>
    <w:rsid w:val="00146DE6"/>
    <w:rsid w:val="00147E40"/>
    <w:rsid w:val="001507BA"/>
    <w:rsid w:val="00150BAA"/>
    <w:rsid w:val="00151331"/>
    <w:rsid w:val="001514E5"/>
    <w:rsid w:val="00151EDA"/>
    <w:rsid w:val="00151F4C"/>
    <w:rsid w:val="001527C7"/>
    <w:rsid w:val="00152FF4"/>
    <w:rsid w:val="0015327D"/>
    <w:rsid w:val="00153A02"/>
    <w:rsid w:val="0015469E"/>
    <w:rsid w:val="0015499B"/>
    <w:rsid w:val="00154B66"/>
    <w:rsid w:val="00154DAF"/>
    <w:rsid w:val="0015581C"/>
    <w:rsid w:val="001568AA"/>
    <w:rsid w:val="00160092"/>
    <w:rsid w:val="00160C6F"/>
    <w:rsid w:val="0016179C"/>
    <w:rsid w:val="00162FC5"/>
    <w:rsid w:val="0016534D"/>
    <w:rsid w:val="00165664"/>
    <w:rsid w:val="00165AC6"/>
    <w:rsid w:val="001663D5"/>
    <w:rsid w:val="00167362"/>
    <w:rsid w:val="00170A2D"/>
    <w:rsid w:val="0017176C"/>
    <w:rsid w:val="00172A01"/>
    <w:rsid w:val="00172FA7"/>
    <w:rsid w:val="001736B5"/>
    <w:rsid w:val="00173AC7"/>
    <w:rsid w:val="00173D87"/>
    <w:rsid w:val="00173F9B"/>
    <w:rsid w:val="00174D8E"/>
    <w:rsid w:val="00175393"/>
    <w:rsid w:val="00175770"/>
    <w:rsid w:val="001757F1"/>
    <w:rsid w:val="00175D51"/>
    <w:rsid w:val="00180495"/>
    <w:rsid w:val="00180A97"/>
    <w:rsid w:val="00180DB1"/>
    <w:rsid w:val="00180DEA"/>
    <w:rsid w:val="0018186B"/>
    <w:rsid w:val="00183653"/>
    <w:rsid w:val="00183CC1"/>
    <w:rsid w:val="001875A0"/>
    <w:rsid w:val="00190C20"/>
    <w:rsid w:val="00191F1C"/>
    <w:rsid w:val="00192350"/>
    <w:rsid w:val="00193259"/>
    <w:rsid w:val="00193664"/>
    <w:rsid w:val="00193B9C"/>
    <w:rsid w:val="00194239"/>
    <w:rsid w:val="00195097"/>
    <w:rsid w:val="00195109"/>
    <w:rsid w:val="0019536E"/>
    <w:rsid w:val="00195619"/>
    <w:rsid w:val="0019666E"/>
    <w:rsid w:val="00196BEE"/>
    <w:rsid w:val="00197A14"/>
    <w:rsid w:val="001A0006"/>
    <w:rsid w:val="001A148C"/>
    <w:rsid w:val="001A1BE6"/>
    <w:rsid w:val="001A28FD"/>
    <w:rsid w:val="001A2EBB"/>
    <w:rsid w:val="001A3547"/>
    <w:rsid w:val="001A41BD"/>
    <w:rsid w:val="001A41CD"/>
    <w:rsid w:val="001A4513"/>
    <w:rsid w:val="001A5183"/>
    <w:rsid w:val="001A6334"/>
    <w:rsid w:val="001A792A"/>
    <w:rsid w:val="001B0AD7"/>
    <w:rsid w:val="001B1E95"/>
    <w:rsid w:val="001B2814"/>
    <w:rsid w:val="001B2B02"/>
    <w:rsid w:val="001B3309"/>
    <w:rsid w:val="001B42ED"/>
    <w:rsid w:val="001B42F4"/>
    <w:rsid w:val="001B4699"/>
    <w:rsid w:val="001B6092"/>
    <w:rsid w:val="001B77B9"/>
    <w:rsid w:val="001C0E65"/>
    <w:rsid w:val="001C1A07"/>
    <w:rsid w:val="001C29F6"/>
    <w:rsid w:val="001C2C8C"/>
    <w:rsid w:val="001C4DF0"/>
    <w:rsid w:val="001C5C5C"/>
    <w:rsid w:val="001C5CB1"/>
    <w:rsid w:val="001C5F39"/>
    <w:rsid w:val="001C698F"/>
    <w:rsid w:val="001D0F2C"/>
    <w:rsid w:val="001D1922"/>
    <w:rsid w:val="001D1A7E"/>
    <w:rsid w:val="001D3FB3"/>
    <w:rsid w:val="001D5147"/>
    <w:rsid w:val="001D5CE1"/>
    <w:rsid w:val="001D75FC"/>
    <w:rsid w:val="001D763C"/>
    <w:rsid w:val="001D7E26"/>
    <w:rsid w:val="001E0028"/>
    <w:rsid w:val="001E0215"/>
    <w:rsid w:val="001E1E51"/>
    <w:rsid w:val="001E1E9C"/>
    <w:rsid w:val="001E2310"/>
    <w:rsid w:val="001E2740"/>
    <w:rsid w:val="001E2DB2"/>
    <w:rsid w:val="001E3BCB"/>
    <w:rsid w:val="001E3F18"/>
    <w:rsid w:val="001E5D41"/>
    <w:rsid w:val="001E67EF"/>
    <w:rsid w:val="001E6A5C"/>
    <w:rsid w:val="001E6B0D"/>
    <w:rsid w:val="001E6DAC"/>
    <w:rsid w:val="001E72F8"/>
    <w:rsid w:val="001E7672"/>
    <w:rsid w:val="001F0009"/>
    <w:rsid w:val="001F0A8B"/>
    <w:rsid w:val="001F2C7E"/>
    <w:rsid w:val="001F348F"/>
    <w:rsid w:val="001F380B"/>
    <w:rsid w:val="001F3A9D"/>
    <w:rsid w:val="001F475B"/>
    <w:rsid w:val="001F5674"/>
    <w:rsid w:val="001F5C45"/>
    <w:rsid w:val="001F63A4"/>
    <w:rsid w:val="001F710B"/>
    <w:rsid w:val="001F7A6F"/>
    <w:rsid w:val="002005F4"/>
    <w:rsid w:val="00200812"/>
    <w:rsid w:val="00201AE9"/>
    <w:rsid w:val="00201E06"/>
    <w:rsid w:val="00201F71"/>
    <w:rsid w:val="002026DE"/>
    <w:rsid w:val="00203C9D"/>
    <w:rsid w:val="00204EC8"/>
    <w:rsid w:val="002056F9"/>
    <w:rsid w:val="00205CDE"/>
    <w:rsid w:val="0020681E"/>
    <w:rsid w:val="002073C7"/>
    <w:rsid w:val="00210D51"/>
    <w:rsid w:val="00212F35"/>
    <w:rsid w:val="00213574"/>
    <w:rsid w:val="00213EB8"/>
    <w:rsid w:val="00215112"/>
    <w:rsid w:val="0021524C"/>
    <w:rsid w:val="00216709"/>
    <w:rsid w:val="00216B82"/>
    <w:rsid w:val="002202C2"/>
    <w:rsid w:val="00220E89"/>
    <w:rsid w:val="0022115B"/>
    <w:rsid w:val="00223149"/>
    <w:rsid w:val="00224313"/>
    <w:rsid w:val="002251D6"/>
    <w:rsid w:val="002259F2"/>
    <w:rsid w:val="00225BD1"/>
    <w:rsid w:val="00225E2A"/>
    <w:rsid w:val="00225FF8"/>
    <w:rsid w:val="0022678E"/>
    <w:rsid w:val="0022771A"/>
    <w:rsid w:val="0022788B"/>
    <w:rsid w:val="002279CB"/>
    <w:rsid w:val="00230172"/>
    <w:rsid w:val="00230AE4"/>
    <w:rsid w:val="0023185D"/>
    <w:rsid w:val="00231F22"/>
    <w:rsid w:val="00232346"/>
    <w:rsid w:val="00232430"/>
    <w:rsid w:val="00233E67"/>
    <w:rsid w:val="0023429F"/>
    <w:rsid w:val="0023483A"/>
    <w:rsid w:val="002358CE"/>
    <w:rsid w:val="002369C7"/>
    <w:rsid w:val="00237762"/>
    <w:rsid w:val="00237A52"/>
    <w:rsid w:val="002407A3"/>
    <w:rsid w:val="002418FE"/>
    <w:rsid w:val="0024197D"/>
    <w:rsid w:val="00242538"/>
    <w:rsid w:val="00242768"/>
    <w:rsid w:val="00242D41"/>
    <w:rsid w:val="002439E2"/>
    <w:rsid w:val="002450CE"/>
    <w:rsid w:val="002454ED"/>
    <w:rsid w:val="00246CF1"/>
    <w:rsid w:val="00247491"/>
    <w:rsid w:val="002507C0"/>
    <w:rsid w:val="00250BB4"/>
    <w:rsid w:val="00250C51"/>
    <w:rsid w:val="00254BF9"/>
    <w:rsid w:val="002558AC"/>
    <w:rsid w:val="00256A5B"/>
    <w:rsid w:val="002570C9"/>
    <w:rsid w:val="00261A7B"/>
    <w:rsid w:val="002623DC"/>
    <w:rsid w:val="00262DCC"/>
    <w:rsid w:val="00262F17"/>
    <w:rsid w:val="00262FF5"/>
    <w:rsid w:val="002633F5"/>
    <w:rsid w:val="002639D9"/>
    <w:rsid w:val="00266362"/>
    <w:rsid w:val="00266B17"/>
    <w:rsid w:val="00267C5F"/>
    <w:rsid w:val="00267DF7"/>
    <w:rsid w:val="00270A11"/>
    <w:rsid w:val="00270DD4"/>
    <w:rsid w:val="00270E6B"/>
    <w:rsid w:val="00270F5E"/>
    <w:rsid w:val="00272BC4"/>
    <w:rsid w:val="00272C3F"/>
    <w:rsid w:val="00274128"/>
    <w:rsid w:val="0027774A"/>
    <w:rsid w:val="00280338"/>
    <w:rsid w:val="002810FE"/>
    <w:rsid w:val="002812BB"/>
    <w:rsid w:val="0028318E"/>
    <w:rsid w:val="002845B2"/>
    <w:rsid w:val="00285B59"/>
    <w:rsid w:val="0028708F"/>
    <w:rsid w:val="00287456"/>
    <w:rsid w:val="00287730"/>
    <w:rsid w:val="00287E89"/>
    <w:rsid w:val="00290CC6"/>
    <w:rsid w:val="00291B27"/>
    <w:rsid w:val="00291F6B"/>
    <w:rsid w:val="00292419"/>
    <w:rsid w:val="0029282F"/>
    <w:rsid w:val="00292CF3"/>
    <w:rsid w:val="0029418B"/>
    <w:rsid w:val="002941AE"/>
    <w:rsid w:val="00294835"/>
    <w:rsid w:val="00294C9E"/>
    <w:rsid w:val="00294CAC"/>
    <w:rsid w:val="002952B9"/>
    <w:rsid w:val="00295773"/>
    <w:rsid w:val="00295C29"/>
    <w:rsid w:val="00297BCF"/>
    <w:rsid w:val="002A06E6"/>
    <w:rsid w:val="002A1DA6"/>
    <w:rsid w:val="002A2E56"/>
    <w:rsid w:val="002A3B1B"/>
    <w:rsid w:val="002A48DB"/>
    <w:rsid w:val="002A5AFA"/>
    <w:rsid w:val="002A61BD"/>
    <w:rsid w:val="002A626D"/>
    <w:rsid w:val="002B08B8"/>
    <w:rsid w:val="002B3258"/>
    <w:rsid w:val="002B38D5"/>
    <w:rsid w:val="002B3F00"/>
    <w:rsid w:val="002B42A4"/>
    <w:rsid w:val="002B58B8"/>
    <w:rsid w:val="002B6A01"/>
    <w:rsid w:val="002B6F0E"/>
    <w:rsid w:val="002B702B"/>
    <w:rsid w:val="002C0CD7"/>
    <w:rsid w:val="002C20E0"/>
    <w:rsid w:val="002C23D7"/>
    <w:rsid w:val="002C2588"/>
    <w:rsid w:val="002C3554"/>
    <w:rsid w:val="002C3C84"/>
    <w:rsid w:val="002C6B36"/>
    <w:rsid w:val="002C6EC3"/>
    <w:rsid w:val="002D07B8"/>
    <w:rsid w:val="002D1AC4"/>
    <w:rsid w:val="002D1CF1"/>
    <w:rsid w:val="002D25E1"/>
    <w:rsid w:val="002D5131"/>
    <w:rsid w:val="002D5DEF"/>
    <w:rsid w:val="002D61BB"/>
    <w:rsid w:val="002D6960"/>
    <w:rsid w:val="002E0A01"/>
    <w:rsid w:val="002E0BDD"/>
    <w:rsid w:val="002E307F"/>
    <w:rsid w:val="002E3171"/>
    <w:rsid w:val="002E3CBB"/>
    <w:rsid w:val="002E49C7"/>
    <w:rsid w:val="002E5120"/>
    <w:rsid w:val="002E5E94"/>
    <w:rsid w:val="002E7DDB"/>
    <w:rsid w:val="002F080C"/>
    <w:rsid w:val="002F093C"/>
    <w:rsid w:val="002F1CA7"/>
    <w:rsid w:val="002F30E3"/>
    <w:rsid w:val="002F508A"/>
    <w:rsid w:val="002F516C"/>
    <w:rsid w:val="002F57BC"/>
    <w:rsid w:val="002F5FC2"/>
    <w:rsid w:val="002F67AF"/>
    <w:rsid w:val="002F7550"/>
    <w:rsid w:val="0030069C"/>
    <w:rsid w:val="00300B1C"/>
    <w:rsid w:val="00300B9A"/>
    <w:rsid w:val="00300C63"/>
    <w:rsid w:val="00300EFF"/>
    <w:rsid w:val="00300FC6"/>
    <w:rsid w:val="0030194F"/>
    <w:rsid w:val="003028CD"/>
    <w:rsid w:val="0030358C"/>
    <w:rsid w:val="00303A05"/>
    <w:rsid w:val="00305731"/>
    <w:rsid w:val="00305D4B"/>
    <w:rsid w:val="0030637A"/>
    <w:rsid w:val="00307A5D"/>
    <w:rsid w:val="00307CA5"/>
    <w:rsid w:val="003100D8"/>
    <w:rsid w:val="003112B0"/>
    <w:rsid w:val="003114B3"/>
    <w:rsid w:val="00313633"/>
    <w:rsid w:val="00314D17"/>
    <w:rsid w:val="00315167"/>
    <w:rsid w:val="0031625B"/>
    <w:rsid w:val="00317080"/>
    <w:rsid w:val="003170F9"/>
    <w:rsid w:val="00317254"/>
    <w:rsid w:val="003176F0"/>
    <w:rsid w:val="00317F1D"/>
    <w:rsid w:val="003208AC"/>
    <w:rsid w:val="00321FF7"/>
    <w:rsid w:val="0032240D"/>
    <w:rsid w:val="00322753"/>
    <w:rsid w:val="00322844"/>
    <w:rsid w:val="0032446C"/>
    <w:rsid w:val="00326454"/>
    <w:rsid w:val="00326B00"/>
    <w:rsid w:val="00326D0F"/>
    <w:rsid w:val="00327421"/>
    <w:rsid w:val="00330534"/>
    <w:rsid w:val="00333B82"/>
    <w:rsid w:val="00335010"/>
    <w:rsid w:val="0033512D"/>
    <w:rsid w:val="00335239"/>
    <w:rsid w:val="00335475"/>
    <w:rsid w:val="003376C2"/>
    <w:rsid w:val="00340CC5"/>
    <w:rsid w:val="0034242C"/>
    <w:rsid w:val="00342C3F"/>
    <w:rsid w:val="0034503D"/>
    <w:rsid w:val="00345945"/>
    <w:rsid w:val="00345973"/>
    <w:rsid w:val="00346541"/>
    <w:rsid w:val="0035099E"/>
    <w:rsid w:val="003517D6"/>
    <w:rsid w:val="00351808"/>
    <w:rsid w:val="00351C37"/>
    <w:rsid w:val="003528FB"/>
    <w:rsid w:val="00353DF0"/>
    <w:rsid w:val="00353E08"/>
    <w:rsid w:val="00354AD6"/>
    <w:rsid w:val="0035561C"/>
    <w:rsid w:val="003559BF"/>
    <w:rsid w:val="00355BD0"/>
    <w:rsid w:val="00356038"/>
    <w:rsid w:val="00356924"/>
    <w:rsid w:val="00356E06"/>
    <w:rsid w:val="00357627"/>
    <w:rsid w:val="00357792"/>
    <w:rsid w:val="003577B4"/>
    <w:rsid w:val="00360204"/>
    <w:rsid w:val="0036024B"/>
    <w:rsid w:val="00361761"/>
    <w:rsid w:val="00362EB3"/>
    <w:rsid w:val="00362FE7"/>
    <w:rsid w:val="00363946"/>
    <w:rsid w:val="00363EAE"/>
    <w:rsid w:val="00363FE6"/>
    <w:rsid w:val="00364148"/>
    <w:rsid w:val="003646B2"/>
    <w:rsid w:val="00364884"/>
    <w:rsid w:val="00365E97"/>
    <w:rsid w:val="003677E7"/>
    <w:rsid w:val="0036798B"/>
    <w:rsid w:val="00370800"/>
    <w:rsid w:val="00371890"/>
    <w:rsid w:val="00372360"/>
    <w:rsid w:val="003724F2"/>
    <w:rsid w:val="00372BEB"/>
    <w:rsid w:val="00373754"/>
    <w:rsid w:val="00373DAB"/>
    <w:rsid w:val="00377431"/>
    <w:rsid w:val="003779A1"/>
    <w:rsid w:val="00377AAB"/>
    <w:rsid w:val="00381EED"/>
    <w:rsid w:val="003829F7"/>
    <w:rsid w:val="0038373D"/>
    <w:rsid w:val="0038408C"/>
    <w:rsid w:val="00384614"/>
    <w:rsid w:val="003858A9"/>
    <w:rsid w:val="003865F4"/>
    <w:rsid w:val="003874C7"/>
    <w:rsid w:val="0038797E"/>
    <w:rsid w:val="00387D28"/>
    <w:rsid w:val="00390B4E"/>
    <w:rsid w:val="00391D1C"/>
    <w:rsid w:val="00391E8D"/>
    <w:rsid w:val="0039216D"/>
    <w:rsid w:val="00394C34"/>
    <w:rsid w:val="00395EC4"/>
    <w:rsid w:val="00395F2A"/>
    <w:rsid w:val="00396229"/>
    <w:rsid w:val="00396E84"/>
    <w:rsid w:val="00397151"/>
    <w:rsid w:val="003A044A"/>
    <w:rsid w:val="003A05B3"/>
    <w:rsid w:val="003A2572"/>
    <w:rsid w:val="003A2EBF"/>
    <w:rsid w:val="003A301B"/>
    <w:rsid w:val="003A3CAB"/>
    <w:rsid w:val="003A3E36"/>
    <w:rsid w:val="003A428E"/>
    <w:rsid w:val="003A448A"/>
    <w:rsid w:val="003A4AC5"/>
    <w:rsid w:val="003A5584"/>
    <w:rsid w:val="003A5829"/>
    <w:rsid w:val="003A6DB9"/>
    <w:rsid w:val="003A7298"/>
    <w:rsid w:val="003A7FAC"/>
    <w:rsid w:val="003B0391"/>
    <w:rsid w:val="003B0665"/>
    <w:rsid w:val="003B10F7"/>
    <w:rsid w:val="003B1B28"/>
    <w:rsid w:val="003B2915"/>
    <w:rsid w:val="003B2A87"/>
    <w:rsid w:val="003B2C4C"/>
    <w:rsid w:val="003B2D23"/>
    <w:rsid w:val="003B3D87"/>
    <w:rsid w:val="003B642A"/>
    <w:rsid w:val="003B7144"/>
    <w:rsid w:val="003B728F"/>
    <w:rsid w:val="003B7615"/>
    <w:rsid w:val="003C0707"/>
    <w:rsid w:val="003C0DC0"/>
    <w:rsid w:val="003C34BE"/>
    <w:rsid w:val="003C36D7"/>
    <w:rsid w:val="003C56D3"/>
    <w:rsid w:val="003C6768"/>
    <w:rsid w:val="003C79A6"/>
    <w:rsid w:val="003C7D2D"/>
    <w:rsid w:val="003D054A"/>
    <w:rsid w:val="003D0C07"/>
    <w:rsid w:val="003D121E"/>
    <w:rsid w:val="003D220F"/>
    <w:rsid w:val="003D22C7"/>
    <w:rsid w:val="003D5AB4"/>
    <w:rsid w:val="003D689E"/>
    <w:rsid w:val="003D6A76"/>
    <w:rsid w:val="003D6AF6"/>
    <w:rsid w:val="003D6EA5"/>
    <w:rsid w:val="003D704C"/>
    <w:rsid w:val="003D7073"/>
    <w:rsid w:val="003D7137"/>
    <w:rsid w:val="003E0AB5"/>
    <w:rsid w:val="003E0DD4"/>
    <w:rsid w:val="003E276D"/>
    <w:rsid w:val="003E28E5"/>
    <w:rsid w:val="003E2C6B"/>
    <w:rsid w:val="003E2D26"/>
    <w:rsid w:val="003E5624"/>
    <w:rsid w:val="003E5848"/>
    <w:rsid w:val="003F0322"/>
    <w:rsid w:val="003F0BD6"/>
    <w:rsid w:val="003F0CE4"/>
    <w:rsid w:val="003F13DB"/>
    <w:rsid w:val="003F23BA"/>
    <w:rsid w:val="003F32D1"/>
    <w:rsid w:val="003F36A3"/>
    <w:rsid w:val="003F3C6D"/>
    <w:rsid w:val="003F4323"/>
    <w:rsid w:val="003F450F"/>
    <w:rsid w:val="003F65B7"/>
    <w:rsid w:val="003F6C31"/>
    <w:rsid w:val="003F75A7"/>
    <w:rsid w:val="00400081"/>
    <w:rsid w:val="00402279"/>
    <w:rsid w:val="00402AAE"/>
    <w:rsid w:val="00404016"/>
    <w:rsid w:val="00404481"/>
    <w:rsid w:val="00405417"/>
    <w:rsid w:val="0040602E"/>
    <w:rsid w:val="00407311"/>
    <w:rsid w:val="004108EB"/>
    <w:rsid w:val="00411B87"/>
    <w:rsid w:val="00411C65"/>
    <w:rsid w:val="004123CF"/>
    <w:rsid w:val="00412C29"/>
    <w:rsid w:val="00413DA8"/>
    <w:rsid w:val="0041483D"/>
    <w:rsid w:val="004153BA"/>
    <w:rsid w:val="004155EF"/>
    <w:rsid w:val="004168CD"/>
    <w:rsid w:val="0041695B"/>
    <w:rsid w:val="00416A15"/>
    <w:rsid w:val="00416C41"/>
    <w:rsid w:val="0041710A"/>
    <w:rsid w:val="00417219"/>
    <w:rsid w:val="00420AC2"/>
    <w:rsid w:val="00421CF9"/>
    <w:rsid w:val="00422A2B"/>
    <w:rsid w:val="00424532"/>
    <w:rsid w:val="004274DB"/>
    <w:rsid w:val="0043059B"/>
    <w:rsid w:val="00431CE9"/>
    <w:rsid w:val="00432772"/>
    <w:rsid w:val="00432B9F"/>
    <w:rsid w:val="0043308D"/>
    <w:rsid w:val="004332DE"/>
    <w:rsid w:val="00434318"/>
    <w:rsid w:val="004367B1"/>
    <w:rsid w:val="00436EBC"/>
    <w:rsid w:val="00440CD6"/>
    <w:rsid w:val="004422AB"/>
    <w:rsid w:val="00442A27"/>
    <w:rsid w:val="00444738"/>
    <w:rsid w:val="004456C8"/>
    <w:rsid w:val="00445FBC"/>
    <w:rsid w:val="00450CF0"/>
    <w:rsid w:val="004515A8"/>
    <w:rsid w:val="00451A1B"/>
    <w:rsid w:val="00451C07"/>
    <w:rsid w:val="00451F74"/>
    <w:rsid w:val="00452FE5"/>
    <w:rsid w:val="004538D4"/>
    <w:rsid w:val="0045392B"/>
    <w:rsid w:val="004539C0"/>
    <w:rsid w:val="00454836"/>
    <w:rsid w:val="00454B64"/>
    <w:rsid w:val="00454F96"/>
    <w:rsid w:val="00455056"/>
    <w:rsid w:val="00455398"/>
    <w:rsid w:val="004558D7"/>
    <w:rsid w:val="00455D71"/>
    <w:rsid w:val="00456339"/>
    <w:rsid w:val="0045644F"/>
    <w:rsid w:val="00456605"/>
    <w:rsid w:val="00456EB9"/>
    <w:rsid w:val="004571E1"/>
    <w:rsid w:val="004572BA"/>
    <w:rsid w:val="004577E9"/>
    <w:rsid w:val="004612EE"/>
    <w:rsid w:val="00462C54"/>
    <w:rsid w:val="004700E6"/>
    <w:rsid w:val="004704D9"/>
    <w:rsid w:val="0047050B"/>
    <w:rsid w:val="004709BD"/>
    <w:rsid w:val="00470E4A"/>
    <w:rsid w:val="0047105A"/>
    <w:rsid w:val="004710C0"/>
    <w:rsid w:val="0047380C"/>
    <w:rsid w:val="004743C5"/>
    <w:rsid w:val="00474D12"/>
    <w:rsid w:val="00474D53"/>
    <w:rsid w:val="00474E5C"/>
    <w:rsid w:val="00475475"/>
    <w:rsid w:val="00475AB9"/>
    <w:rsid w:val="00476D59"/>
    <w:rsid w:val="0047716C"/>
    <w:rsid w:val="00477400"/>
    <w:rsid w:val="0047763C"/>
    <w:rsid w:val="004807AB"/>
    <w:rsid w:val="004815EA"/>
    <w:rsid w:val="004856E9"/>
    <w:rsid w:val="004859B0"/>
    <w:rsid w:val="004907BD"/>
    <w:rsid w:val="0049163C"/>
    <w:rsid w:val="00494342"/>
    <w:rsid w:val="00496FBB"/>
    <w:rsid w:val="004974C5"/>
    <w:rsid w:val="004A0943"/>
    <w:rsid w:val="004A1868"/>
    <w:rsid w:val="004A2084"/>
    <w:rsid w:val="004A2470"/>
    <w:rsid w:val="004A4F52"/>
    <w:rsid w:val="004A501F"/>
    <w:rsid w:val="004A622B"/>
    <w:rsid w:val="004A7331"/>
    <w:rsid w:val="004A7C26"/>
    <w:rsid w:val="004B0C39"/>
    <w:rsid w:val="004B0EB6"/>
    <w:rsid w:val="004B104E"/>
    <w:rsid w:val="004B1D6E"/>
    <w:rsid w:val="004B2EEA"/>
    <w:rsid w:val="004B3A36"/>
    <w:rsid w:val="004B43E6"/>
    <w:rsid w:val="004B5A72"/>
    <w:rsid w:val="004B6A98"/>
    <w:rsid w:val="004B757E"/>
    <w:rsid w:val="004B76BC"/>
    <w:rsid w:val="004B7BC9"/>
    <w:rsid w:val="004C0392"/>
    <w:rsid w:val="004C0D74"/>
    <w:rsid w:val="004C160E"/>
    <w:rsid w:val="004C22F9"/>
    <w:rsid w:val="004C232D"/>
    <w:rsid w:val="004C4007"/>
    <w:rsid w:val="004C458A"/>
    <w:rsid w:val="004C4B1C"/>
    <w:rsid w:val="004C5071"/>
    <w:rsid w:val="004C5ADC"/>
    <w:rsid w:val="004C5D67"/>
    <w:rsid w:val="004C6CFE"/>
    <w:rsid w:val="004C7662"/>
    <w:rsid w:val="004D049B"/>
    <w:rsid w:val="004D10B3"/>
    <w:rsid w:val="004D1168"/>
    <w:rsid w:val="004D1541"/>
    <w:rsid w:val="004D1E0E"/>
    <w:rsid w:val="004D2654"/>
    <w:rsid w:val="004D2CA7"/>
    <w:rsid w:val="004D33FE"/>
    <w:rsid w:val="004D373A"/>
    <w:rsid w:val="004D3ABB"/>
    <w:rsid w:val="004D5CF7"/>
    <w:rsid w:val="004D6487"/>
    <w:rsid w:val="004D6C40"/>
    <w:rsid w:val="004D6CF7"/>
    <w:rsid w:val="004D7044"/>
    <w:rsid w:val="004D7A8A"/>
    <w:rsid w:val="004E100D"/>
    <w:rsid w:val="004E13A3"/>
    <w:rsid w:val="004E2B36"/>
    <w:rsid w:val="004E3744"/>
    <w:rsid w:val="004E3FF8"/>
    <w:rsid w:val="004E5116"/>
    <w:rsid w:val="004E65BD"/>
    <w:rsid w:val="004E7842"/>
    <w:rsid w:val="004E7C37"/>
    <w:rsid w:val="004F02BB"/>
    <w:rsid w:val="004F06DA"/>
    <w:rsid w:val="004F2FCE"/>
    <w:rsid w:val="004F3EA9"/>
    <w:rsid w:val="004F43E1"/>
    <w:rsid w:val="004F4BBB"/>
    <w:rsid w:val="004F5A92"/>
    <w:rsid w:val="004F608F"/>
    <w:rsid w:val="004F7E73"/>
    <w:rsid w:val="00500436"/>
    <w:rsid w:val="00500F82"/>
    <w:rsid w:val="005027A8"/>
    <w:rsid w:val="00502A53"/>
    <w:rsid w:val="00502AB7"/>
    <w:rsid w:val="00502EEE"/>
    <w:rsid w:val="0050318E"/>
    <w:rsid w:val="005055DE"/>
    <w:rsid w:val="0050734F"/>
    <w:rsid w:val="00507694"/>
    <w:rsid w:val="00510AEC"/>
    <w:rsid w:val="00510EFD"/>
    <w:rsid w:val="0051224D"/>
    <w:rsid w:val="00512F82"/>
    <w:rsid w:val="00512FA7"/>
    <w:rsid w:val="005133B0"/>
    <w:rsid w:val="0051415B"/>
    <w:rsid w:val="005141EB"/>
    <w:rsid w:val="00514A66"/>
    <w:rsid w:val="00516451"/>
    <w:rsid w:val="00517D7C"/>
    <w:rsid w:val="005209E7"/>
    <w:rsid w:val="005222B4"/>
    <w:rsid w:val="0052282B"/>
    <w:rsid w:val="00522D43"/>
    <w:rsid w:val="005231AD"/>
    <w:rsid w:val="0052328C"/>
    <w:rsid w:val="005249ED"/>
    <w:rsid w:val="00524F99"/>
    <w:rsid w:val="005256E8"/>
    <w:rsid w:val="005271A2"/>
    <w:rsid w:val="00527594"/>
    <w:rsid w:val="005275F8"/>
    <w:rsid w:val="00527B85"/>
    <w:rsid w:val="005329C5"/>
    <w:rsid w:val="005343DF"/>
    <w:rsid w:val="005349A8"/>
    <w:rsid w:val="00534F8C"/>
    <w:rsid w:val="00535AE5"/>
    <w:rsid w:val="00536337"/>
    <w:rsid w:val="00536C1F"/>
    <w:rsid w:val="00537A43"/>
    <w:rsid w:val="00537A6E"/>
    <w:rsid w:val="00537F22"/>
    <w:rsid w:val="00540212"/>
    <w:rsid w:val="0054057B"/>
    <w:rsid w:val="00541FA4"/>
    <w:rsid w:val="00543265"/>
    <w:rsid w:val="00544E8A"/>
    <w:rsid w:val="0055171D"/>
    <w:rsid w:val="00551B27"/>
    <w:rsid w:val="00551E50"/>
    <w:rsid w:val="00553BBC"/>
    <w:rsid w:val="00553FE8"/>
    <w:rsid w:val="0055427A"/>
    <w:rsid w:val="005554D7"/>
    <w:rsid w:val="00555DCD"/>
    <w:rsid w:val="00555E71"/>
    <w:rsid w:val="00556420"/>
    <w:rsid w:val="00556522"/>
    <w:rsid w:val="00556651"/>
    <w:rsid w:val="005576A6"/>
    <w:rsid w:val="00557B86"/>
    <w:rsid w:val="00561875"/>
    <w:rsid w:val="00561C7F"/>
    <w:rsid w:val="005622CE"/>
    <w:rsid w:val="00562F45"/>
    <w:rsid w:val="00563138"/>
    <w:rsid w:val="00563A7B"/>
    <w:rsid w:val="0056698D"/>
    <w:rsid w:val="005677B8"/>
    <w:rsid w:val="005706F3"/>
    <w:rsid w:val="0057252E"/>
    <w:rsid w:val="00573704"/>
    <w:rsid w:val="005738CC"/>
    <w:rsid w:val="005738FB"/>
    <w:rsid w:val="0057424F"/>
    <w:rsid w:val="00574313"/>
    <w:rsid w:val="00574F40"/>
    <w:rsid w:val="00575D9D"/>
    <w:rsid w:val="00577059"/>
    <w:rsid w:val="00577C79"/>
    <w:rsid w:val="00577D4B"/>
    <w:rsid w:val="00577DE7"/>
    <w:rsid w:val="0058119A"/>
    <w:rsid w:val="00582153"/>
    <w:rsid w:val="00582543"/>
    <w:rsid w:val="00582DBF"/>
    <w:rsid w:val="00583656"/>
    <w:rsid w:val="0058455E"/>
    <w:rsid w:val="0058491E"/>
    <w:rsid w:val="005849F5"/>
    <w:rsid w:val="0058526C"/>
    <w:rsid w:val="0058558E"/>
    <w:rsid w:val="005861C6"/>
    <w:rsid w:val="005862AD"/>
    <w:rsid w:val="0058631D"/>
    <w:rsid w:val="00586388"/>
    <w:rsid w:val="005872B0"/>
    <w:rsid w:val="005874BA"/>
    <w:rsid w:val="00592FF9"/>
    <w:rsid w:val="0059569D"/>
    <w:rsid w:val="00595845"/>
    <w:rsid w:val="00595A5F"/>
    <w:rsid w:val="005960FA"/>
    <w:rsid w:val="005968DC"/>
    <w:rsid w:val="005970A7"/>
    <w:rsid w:val="00597457"/>
    <w:rsid w:val="005978D0"/>
    <w:rsid w:val="005979BE"/>
    <w:rsid w:val="00597FD1"/>
    <w:rsid w:val="005A09B1"/>
    <w:rsid w:val="005A0D06"/>
    <w:rsid w:val="005A43CD"/>
    <w:rsid w:val="005A4759"/>
    <w:rsid w:val="005A4B96"/>
    <w:rsid w:val="005A768F"/>
    <w:rsid w:val="005A7BA1"/>
    <w:rsid w:val="005A7BEB"/>
    <w:rsid w:val="005A7CE5"/>
    <w:rsid w:val="005B0D70"/>
    <w:rsid w:val="005B1A3C"/>
    <w:rsid w:val="005B27BE"/>
    <w:rsid w:val="005B3DEE"/>
    <w:rsid w:val="005B493F"/>
    <w:rsid w:val="005B4F2D"/>
    <w:rsid w:val="005B74AF"/>
    <w:rsid w:val="005B79B8"/>
    <w:rsid w:val="005B7A5C"/>
    <w:rsid w:val="005B7C1F"/>
    <w:rsid w:val="005B7F34"/>
    <w:rsid w:val="005C0776"/>
    <w:rsid w:val="005C08AF"/>
    <w:rsid w:val="005C187C"/>
    <w:rsid w:val="005C1ABF"/>
    <w:rsid w:val="005C2715"/>
    <w:rsid w:val="005C34AE"/>
    <w:rsid w:val="005C3EC3"/>
    <w:rsid w:val="005C3F58"/>
    <w:rsid w:val="005C4581"/>
    <w:rsid w:val="005C5448"/>
    <w:rsid w:val="005C697C"/>
    <w:rsid w:val="005C6F08"/>
    <w:rsid w:val="005C6FD0"/>
    <w:rsid w:val="005C7D61"/>
    <w:rsid w:val="005D0737"/>
    <w:rsid w:val="005D0B9F"/>
    <w:rsid w:val="005D0EA6"/>
    <w:rsid w:val="005D1903"/>
    <w:rsid w:val="005D2698"/>
    <w:rsid w:val="005D2A36"/>
    <w:rsid w:val="005D3B81"/>
    <w:rsid w:val="005D6402"/>
    <w:rsid w:val="005D67AC"/>
    <w:rsid w:val="005E02D4"/>
    <w:rsid w:val="005E0F3D"/>
    <w:rsid w:val="005E1880"/>
    <w:rsid w:val="005E1914"/>
    <w:rsid w:val="005E1C9F"/>
    <w:rsid w:val="005E3C6D"/>
    <w:rsid w:val="005E55CB"/>
    <w:rsid w:val="005E5F4F"/>
    <w:rsid w:val="005E60F7"/>
    <w:rsid w:val="005E62E0"/>
    <w:rsid w:val="005E78A5"/>
    <w:rsid w:val="005F024D"/>
    <w:rsid w:val="005F079F"/>
    <w:rsid w:val="005F1520"/>
    <w:rsid w:val="005F178B"/>
    <w:rsid w:val="005F23E4"/>
    <w:rsid w:val="005F2BB8"/>
    <w:rsid w:val="005F2E88"/>
    <w:rsid w:val="005F2EB3"/>
    <w:rsid w:val="00600834"/>
    <w:rsid w:val="00600BF4"/>
    <w:rsid w:val="006017B6"/>
    <w:rsid w:val="00601889"/>
    <w:rsid w:val="0060269B"/>
    <w:rsid w:val="006030C3"/>
    <w:rsid w:val="0060330A"/>
    <w:rsid w:val="006039EB"/>
    <w:rsid w:val="0060452F"/>
    <w:rsid w:val="00604625"/>
    <w:rsid w:val="00604D8D"/>
    <w:rsid w:val="006063F7"/>
    <w:rsid w:val="00606FD0"/>
    <w:rsid w:val="006104DD"/>
    <w:rsid w:val="00611B75"/>
    <w:rsid w:val="0061318E"/>
    <w:rsid w:val="00613D26"/>
    <w:rsid w:val="0061473A"/>
    <w:rsid w:val="00616579"/>
    <w:rsid w:val="00616900"/>
    <w:rsid w:val="00617A2F"/>
    <w:rsid w:val="006228EA"/>
    <w:rsid w:val="0062495C"/>
    <w:rsid w:val="00624B76"/>
    <w:rsid w:val="00625054"/>
    <w:rsid w:val="006263A2"/>
    <w:rsid w:val="006263B7"/>
    <w:rsid w:val="006273BA"/>
    <w:rsid w:val="006353C9"/>
    <w:rsid w:val="00640448"/>
    <w:rsid w:val="00640AD0"/>
    <w:rsid w:val="00640CFE"/>
    <w:rsid w:val="00641304"/>
    <w:rsid w:val="0064181C"/>
    <w:rsid w:val="00641BDE"/>
    <w:rsid w:val="006425A9"/>
    <w:rsid w:val="006427A7"/>
    <w:rsid w:val="00642940"/>
    <w:rsid w:val="00644B4C"/>
    <w:rsid w:val="00645279"/>
    <w:rsid w:val="00645678"/>
    <w:rsid w:val="00645A75"/>
    <w:rsid w:val="00645D05"/>
    <w:rsid w:val="006477DC"/>
    <w:rsid w:val="00647B65"/>
    <w:rsid w:val="00647F0A"/>
    <w:rsid w:val="0065000E"/>
    <w:rsid w:val="00650339"/>
    <w:rsid w:val="006516FB"/>
    <w:rsid w:val="00652282"/>
    <w:rsid w:val="00653D11"/>
    <w:rsid w:val="0065440A"/>
    <w:rsid w:val="00655B35"/>
    <w:rsid w:val="006569E8"/>
    <w:rsid w:val="00656E89"/>
    <w:rsid w:val="0065708D"/>
    <w:rsid w:val="006605A5"/>
    <w:rsid w:val="0066088A"/>
    <w:rsid w:val="0066171C"/>
    <w:rsid w:val="0066205C"/>
    <w:rsid w:val="00662E21"/>
    <w:rsid w:val="00663207"/>
    <w:rsid w:val="006634A5"/>
    <w:rsid w:val="00663508"/>
    <w:rsid w:val="00664590"/>
    <w:rsid w:val="00665165"/>
    <w:rsid w:val="0066546A"/>
    <w:rsid w:val="006655D5"/>
    <w:rsid w:val="0066642F"/>
    <w:rsid w:val="00666E50"/>
    <w:rsid w:val="0066709B"/>
    <w:rsid w:val="00670F5D"/>
    <w:rsid w:val="00671321"/>
    <w:rsid w:val="0067164D"/>
    <w:rsid w:val="006722C4"/>
    <w:rsid w:val="00672905"/>
    <w:rsid w:val="00672E8D"/>
    <w:rsid w:val="00673D34"/>
    <w:rsid w:val="006740E4"/>
    <w:rsid w:val="006744C9"/>
    <w:rsid w:val="00675E1D"/>
    <w:rsid w:val="00676427"/>
    <w:rsid w:val="00682118"/>
    <w:rsid w:val="006824F3"/>
    <w:rsid w:val="00682564"/>
    <w:rsid w:val="006842B2"/>
    <w:rsid w:val="00684429"/>
    <w:rsid w:val="00684C38"/>
    <w:rsid w:val="0068592E"/>
    <w:rsid w:val="006870E2"/>
    <w:rsid w:val="006876B8"/>
    <w:rsid w:val="00687910"/>
    <w:rsid w:val="00690D3D"/>
    <w:rsid w:val="006914D9"/>
    <w:rsid w:val="00694075"/>
    <w:rsid w:val="0069431A"/>
    <w:rsid w:val="0069526B"/>
    <w:rsid w:val="006971EE"/>
    <w:rsid w:val="00697276"/>
    <w:rsid w:val="0069796F"/>
    <w:rsid w:val="006A1310"/>
    <w:rsid w:val="006A16BA"/>
    <w:rsid w:val="006A1CF3"/>
    <w:rsid w:val="006A3D4B"/>
    <w:rsid w:val="006A5189"/>
    <w:rsid w:val="006A5C7D"/>
    <w:rsid w:val="006A61EA"/>
    <w:rsid w:val="006A7302"/>
    <w:rsid w:val="006A77A4"/>
    <w:rsid w:val="006A77B9"/>
    <w:rsid w:val="006A7B80"/>
    <w:rsid w:val="006A7F74"/>
    <w:rsid w:val="006B021B"/>
    <w:rsid w:val="006B07A4"/>
    <w:rsid w:val="006B10B7"/>
    <w:rsid w:val="006B17D1"/>
    <w:rsid w:val="006B2ECB"/>
    <w:rsid w:val="006B5BA3"/>
    <w:rsid w:val="006B67B8"/>
    <w:rsid w:val="006C0103"/>
    <w:rsid w:val="006C0304"/>
    <w:rsid w:val="006C05E6"/>
    <w:rsid w:val="006C123A"/>
    <w:rsid w:val="006C1EB0"/>
    <w:rsid w:val="006C20A5"/>
    <w:rsid w:val="006C3543"/>
    <w:rsid w:val="006C4EB8"/>
    <w:rsid w:val="006C618F"/>
    <w:rsid w:val="006C666F"/>
    <w:rsid w:val="006C7D14"/>
    <w:rsid w:val="006D0109"/>
    <w:rsid w:val="006D40C0"/>
    <w:rsid w:val="006D47CA"/>
    <w:rsid w:val="006D53D5"/>
    <w:rsid w:val="006D65EC"/>
    <w:rsid w:val="006D7993"/>
    <w:rsid w:val="006E0766"/>
    <w:rsid w:val="006E0774"/>
    <w:rsid w:val="006E272D"/>
    <w:rsid w:val="006E29F2"/>
    <w:rsid w:val="006E2B0A"/>
    <w:rsid w:val="006E31A3"/>
    <w:rsid w:val="006E3296"/>
    <w:rsid w:val="006E35E8"/>
    <w:rsid w:val="006E3948"/>
    <w:rsid w:val="006E3ADC"/>
    <w:rsid w:val="006E3D74"/>
    <w:rsid w:val="006E4AD1"/>
    <w:rsid w:val="006E5C5A"/>
    <w:rsid w:val="006E6506"/>
    <w:rsid w:val="006E7CCC"/>
    <w:rsid w:val="006F0700"/>
    <w:rsid w:val="006F0795"/>
    <w:rsid w:val="006F09FC"/>
    <w:rsid w:val="006F0C84"/>
    <w:rsid w:val="006F194A"/>
    <w:rsid w:val="006F21CC"/>
    <w:rsid w:val="006F2E68"/>
    <w:rsid w:val="006F47C0"/>
    <w:rsid w:val="006F51E0"/>
    <w:rsid w:val="006F52CF"/>
    <w:rsid w:val="006F541C"/>
    <w:rsid w:val="006F56A2"/>
    <w:rsid w:val="006F6E34"/>
    <w:rsid w:val="006F70A2"/>
    <w:rsid w:val="006F7190"/>
    <w:rsid w:val="006F7DB7"/>
    <w:rsid w:val="00701870"/>
    <w:rsid w:val="00701E36"/>
    <w:rsid w:val="00702310"/>
    <w:rsid w:val="00702C84"/>
    <w:rsid w:val="00703494"/>
    <w:rsid w:val="0070465D"/>
    <w:rsid w:val="007055EE"/>
    <w:rsid w:val="007060B9"/>
    <w:rsid w:val="007060D7"/>
    <w:rsid w:val="00706F91"/>
    <w:rsid w:val="007074EB"/>
    <w:rsid w:val="00707FCF"/>
    <w:rsid w:val="00710AF5"/>
    <w:rsid w:val="00710CC5"/>
    <w:rsid w:val="0071129F"/>
    <w:rsid w:val="00711987"/>
    <w:rsid w:val="0071262F"/>
    <w:rsid w:val="0071264B"/>
    <w:rsid w:val="00712761"/>
    <w:rsid w:val="007138D0"/>
    <w:rsid w:val="00713D2A"/>
    <w:rsid w:val="00714197"/>
    <w:rsid w:val="007144C4"/>
    <w:rsid w:val="00714D96"/>
    <w:rsid w:val="00715032"/>
    <w:rsid w:val="007150F2"/>
    <w:rsid w:val="007152F4"/>
    <w:rsid w:val="00715AEB"/>
    <w:rsid w:val="00716246"/>
    <w:rsid w:val="00716C35"/>
    <w:rsid w:val="00716EB2"/>
    <w:rsid w:val="007200B0"/>
    <w:rsid w:val="007211A0"/>
    <w:rsid w:val="00723498"/>
    <w:rsid w:val="00723E62"/>
    <w:rsid w:val="00730EEE"/>
    <w:rsid w:val="00730EF9"/>
    <w:rsid w:val="00732440"/>
    <w:rsid w:val="007338CA"/>
    <w:rsid w:val="007339D2"/>
    <w:rsid w:val="00733FE5"/>
    <w:rsid w:val="0073428B"/>
    <w:rsid w:val="007342E6"/>
    <w:rsid w:val="007352A1"/>
    <w:rsid w:val="007352C7"/>
    <w:rsid w:val="007368E6"/>
    <w:rsid w:val="00736920"/>
    <w:rsid w:val="00736D72"/>
    <w:rsid w:val="0074157C"/>
    <w:rsid w:val="0074176F"/>
    <w:rsid w:val="007432DE"/>
    <w:rsid w:val="00743EBA"/>
    <w:rsid w:val="00744013"/>
    <w:rsid w:val="007443C6"/>
    <w:rsid w:val="00744A51"/>
    <w:rsid w:val="00745CB8"/>
    <w:rsid w:val="00745F81"/>
    <w:rsid w:val="00746415"/>
    <w:rsid w:val="00746F54"/>
    <w:rsid w:val="00746F73"/>
    <w:rsid w:val="007501DF"/>
    <w:rsid w:val="00751032"/>
    <w:rsid w:val="0075193F"/>
    <w:rsid w:val="00752CB1"/>
    <w:rsid w:val="00753194"/>
    <w:rsid w:val="00753B54"/>
    <w:rsid w:val="00753E5C"/>
    <w:rsid w:val="007548AB"/>
    <w:rsid w:val="00760271"/>
    <w:rsid w:val="0076071A"/>
    <w:rsid w:val="00761CC0"/>
    <w:rsid w:val="007620A3"/>
    <w:rsid w:val="00762F21"/>
    <w:rsid w:val="00763449"/>
    <w:rsid w:val="00764AA8"/>
    <w:rsid w:val="00765F7B"/>
    <w:rsid w:val="00766CBD"/>
    <w:rsid w:val="00766DEA"/>
    <w:rsid w:val="007671D1"/>
    <w:rsid w:val="00767510"/>
    <w:rsid w:val="00771F2D"/>
    <w:rsid w:val="00773D72"/>
    <w:rsid w:val="00775247"/>
    <w:rsid w:val="007772EF"/>
    <w:rsid w:val="007809C4"/>
    <w:rsid w:val="00780F3B"/>
    <w:rsid w:val="00781218"/>
    <w:rsid w:val="00781570"/>
    <w:rsid w:val="007824E9"/>
    <w:rsid w:val="00782BF7"/>
    <w:rsid w:val="00784BE8"/>
    <w:rsid w:val="00786436"/>
    <w:rsid w:val="0078785B"/>
    <w:rsid w:val="007904B7"/>
    <w:rsid w:val="00790FFA"/>
    <w:rsid w:val="00792488"/>
    <w:rsid w:val="00794B46"/>
    <w:rsid w:val="00795654"/>
    <w:rsid w:val="007965AA"/>
    <w:rsid w:val="0079686A"/>
    <w:rsid w:val="00796A11"/>
    <w:rsid w:val="00796D12"/>
    <w:rsid w:val="00797698"/>
    <w:rsid w:val="007A13D7"/>
    <w:rsid w:val="007A142F"/>
    <w:rsid w:val="007A1791"/>
    <w:rsid w:val="007A1C25"/>
    <w:rsid w:val="007A1C51"/>
    <w:rsid w:val="007A3233"/>
    <w:rsid w:val="007A3382"/>
    <w:rsid w:val="007A4550"/>
    <w:rsid w:val="007A67B2"/>
    <w:rsid w:val="007B05C7"/>
    <w:rsid w:val="007B076F"/>
    <w:rsid w:val="007B1110"/>
    <w:rsid w:val="007B14A4"/>
    <w:rsid w:val="007B1BD1"/>
    <w:rsid w:val="007B1E91"/>
    <w:rsid w:val="007B2E75"/>
    <w:rsid w:val="007B2EFC"/>
    <w:rsid w:val="007B503C"/>
    <w:rsid w:val="007B721F"/>
    <w:rsid w:val="007B74F4"/>
    <w:rsid w:val="007C0645"/>
    <w:rsid w:val="007C0FA0"/>
    <w:rsid w:val="007C15F8"/>
    <w:rsid w:val="007C2691"/>
    <w:rsid w:val="007C2B4A"/>
    <w:rsid w:val="007C2BFA"/>
    <w:rsid w:val="007C3302"/>
    <w:rsid w:val="007C386C"/>
    <w:rsid w:val="007C4292"/>
    <w:rsid w:val="007C48B3"/>
    <w:rsid w:val="007C4F65"/>
    <w:rsid w:val="007C6A7B"/>
    <w:rsid w:val="007C6EE1"/>
    <w:rsid w:val="007C7732"/>
    <w:rsid w:val="007D1AC5"/>
    <w:rsid w:val="007D1C21"/>
    <w:rsid w:val="007D250F"/>
    <w:rsid w:val="007D2E5C"/>
    <w:rsid w:val="007D322F"/>
    <w:rsid w:val="007D378E"/>
    <w:rsid w:val="007D6AE0"/>
    <w:rsid w:val="007D6C38"/>
    <w:rsid w:val="007D7676"/>
    <w:rsid w:val="007D793C"/>
    <w:rsid w:val="007D7A93"/>
    <w:rsid w:val="007D7DCD"/>
    <w:rsid w:val="007E0C3F"/>
    <w:rsid w:val="007E0E14"/>
    <w:rsid w:val="007E1AE7"/>
    <w:rsid w:val="007E366F"/>
    <w:rsid w:val="007E3694"/>
    <w:rsid w:val="007E4972"/>
    <w:rsid w:val="007E4E66"/>
    <w:rsid w:val="007E5412"/>
    <w:rsid w:val="007E68E7"/>
    <w:rsid w:val="007E6C65"/>
    <w:rsid w:val="007E7547"/>
    <w:rsid w:val="007E7A1F"/>
    <w:rsid w:val="007F13D6"/>
    <w:rsid w:val="007F143D"/>
    <w:rsid w:val="007F1669"/>
    <w:rsid w:val="007F17FB"/>
    <w:rsid w:val="007F3511"/>
    <w:rsid w:val="007F38D1"/>
    <w:rsid w:val="007F426A"/>
    <w:rsid w:val="007F4ADC"/>
    <w:rsid w:val="007F510A"/>
    <w:rsid w:val="007F5DBC"/>
    <w:rsid w:val="007F5FA2"/>
    <w:rsid w:val="007F603F"/>
    <w:rsid w:val="007F6C7A"/>
    <w:rsid w:val="007F6F17"/>
    <w:rsid w:val="007F7785"/>
    <w:rsid w:val="007F7D82"/>
    <w:rsid w:val="008001D8"/>
    <w:rsid w:val="0080171C"/>
    <w:rsid w:val="00802541"/>
    <w:rsid w:val="00802C45"/>
    <w:rsid w:val="008037FF"/>
    <w:rsid w:val="00804F54"/>
    <w:rsid w:val="008055E4"/>
    <w:rsid w:val="00805867"/>
    <w:rsid w:val="008063A9"/>
    <w:rsid w:val="00806BAE"/>
    <w:rsid w:val="00810431"/>
    <w:rsid w:val="00810CE8"/>
    <w:rsid w:val="0081217C"/>
    <w:rsid w:val="00812C77"/>
    <w:rsid w:val="00813BF3"/>
    <w:rsid w:val="00814DE0"/>
    <w:rsid w:val="00814FB9"/>
    <w:rsid w:val="00814FD6"/>
    <w:rsid w:val="00816876"/>
    <w:rsid w:val="008206C7"/>
    <w:rsid w:val="00821BEA"/>
    <w:rsid w:val="008224C4"/>
    <w:rsid w:val="00824EC3"/>
    <w:rsid w:val="00825D89"/>
    <w:rsid w:val="0082787C"/>
    <w:rsid w:val="00827D87"/>
    <w:rsid w:val="0083002F"/>
    <w:rsid w:val="00830705"/>
    <w:rsid w:val="00830A11"/>
    <w:rsid w:val="00831665"/>
    <w:rsid w:val="008331B6"/>
    <w:rsid w:val="00833B2A"/>
    <w:rsid w:val="00833B7F"/>
    <w:rsid w:val="0083531B"/>
    <w:rsid w:val="00835EC2"/>
    <w:rsid w:val="00835F5D"/>
    <w:rsid w:val="00837F17"/>
    <w:rsid w:val="00843314"/>
    <w:rsid w:val="00843A8D"/>
    <w:rsid w:val="00844D37"/>
    <w:rsid w:val="00847B2B"/>
    <w:rsid w:val="008500C8"/>
    <w:rsid w:val="008506B7"/>
    <w:rsid w:val="0085083A"/>
    <w:rsid w:val="00851553"/>
    <w:rsid w:val="008521CE"/>
    <w:rsid w:val="00853456"/>
    <w:rsid w:val="00855DE9"/>
    <w:rsid w:val="00860092"/>
    <w:rsid w:val="008605CA"/>
    <w:rsid w:val="0086151A"/>
    <w:rsid w:val="008616F0"/>
    <w:rsid w:val="00862499"/>
    <w:rsid w:val="00862D75"/>
    <w:rsid w:val="00863303"/>
    <w:rsid w:val="0086356E"/>
    <w:rsid w:val="00864981"/>
    <w:rsid w:val="00865AAC"/>
    <w:rsid w:val="00866F40"/>
    <w:rsid w:val="008673C7"/>
    <w:rsid w:val="0087070C"/>
    <w:rsid w:val="00870CFA"/>
    <w:rsid w:val="00870EA2"/>
    <w:rsid w:val="00871FCB"/>
    <w:rsid w:val="00874A43"/>
    <w:rsid w:val="00874D15"/>
    <w:rsid w:val="008755CF"/>
    <w:rsid w:val="00875847"/>
    <w:rsid w:val="00876D2F"/>
    <w:rsid w:val="00880644"/>
    <w:rsid w:val="008812D7"/>
    <w:rsid w:val="008819AE"/>
    <w:rsid w:val="00882D4F"/>
    <w:rsid w:val="00883B4C"/>
    <w:rsid w:val="008847D3"/>
    <w:rsid w:val="008857EB"/>
    <w:rsid w:val="00885C36"/>
    <w:rsid w:val="00885E37"/>
    <w:rsid w:val="00886B56"/>
    <w:rsid w:val="00886F16"/>
    <w:rsid w:val="00891001"/>
    <w:rsid w:val="00891733"/>
    <w:rsid w:val="00892000"/>
    <w:rsid w:val="0089487C"/>
    <w:rsid w:val="00895109"/>
    <w:rsid w:val="008954EE"/>
    <w:rsid w:val="00895A6E"/>
    <w:rsid w:val="00896562"/>
    <w:rsid w:val="00897784"/>
    <w:rsid w:val="00897A98"/>
    <w:rsid w:val="008A1289"/>
    <w:rsid w:val="008A12C1"/>
    <w:rsid w:val="008A1D0A"/>
    <w:rsid w:val="008A2D85"/>
    <w:rsid w:val="008A2E9C"/>
    <w:rsid w:val="008A3298"/>
    <w:rsid w:val="008A4902"/>
    <w:rsid w:val="008A5A78"/>
    <w:rsid w:val="008A6DEF"/>
    <w:rsid w:val="008A7754"/>
    <w:rsid w:val="008A7E36"/>
    <w:rsid w:val="008A7FF2"/>
    <w:rsid w:val="008B0365"/>
    <w:rsid w:val="008B08AA"/>
    <w:rsid w:val="008B0DB8"/>
    <w:rsid w:val="008B1A1A"/>
    <w:rsid w:val="008B3DAE"/>
    <w:rsid w:val="008B55B5"/>
    <w:rsid w:val="008B62BD"/>
    <w:rsid w:val="008B6950"/>
    <w:rsid w:val="008B6B0F"/>
    <w:rsid w:val="008B6ED7"/>
    <w:rsid w:val="008B755D"/>
    <w:rsid w:val="008B75CA"/>
    <w:rsid w:val="008C12C6"/>
    <w:rsid w:val="008C1353"/>
    <w:rsid w:val="008C14C3"/>
    <w:rsid w:val="008C25DF"/>
    <w:rsid w:val="008C3227"/>
    <w:rsid w:val="008C3772"/>
    <w:rsid w:val="008C44DC"/>
    <w:rsid w:val="008C618F"/>
    <w:rsid w:val="008C655A"/>
    <w:rsid w:val="008C7396"/>
    <w:rsid w:val="008D0123"/>
    <w:rsid w:val="008D058A"/>
    <w:rsid w:val="008D0764"/>
    <w:rsid w:val="008D159A"/>
    <w:rsid w:val="008D19CB"/>
    <w:rsid w:val="008D2745"/>
    <w:rsid w:val="008D2953"/>
    <w:rsid w:val="008D382F"/>
    <w:rsid w:val="008D3E85"/>
    <w:rsid w:val="008D416A"/>
    <w:rsid w:val="008D609C"/>
    <w:rsid w:val="008D6461"/>
    <w:rsid w:val="008E052C"/>
    <w:rsid w:val="008E24F1"/>
    <w:rsid w:val="008E2ED0"/>
    <w:rsid w:val="008E327C"/>
    <w:rsid w:val="008E3A99"/>
    <w:rsid w:val="008E4484"/>
    <w:rsid w:val="008E61B2"/>
    <w:rsid w:val="008E634B"/>
    <w:rsid w:val="008E6AFE"/>
    <w:rsid w:val="008E6F93"/>
    <w:rsid w:val="008F06B5"/>
    <w:rsid w:val="008F0DF8"/>
    <w:rsid w:val="008F0F87"/>
    <w:rsid w:val="008F1A0E"/>
    <w:rsid w:val="008F21EF"/>
    <w:rsid w:val="008F2CD7"/>
    <w:rsid w:val="008F32D1"/>
    <w:rsid w:val="008F350C"/>
    <w:rsid w:val="008F4520"/>
    <w:rsid w:val="008F53D1"/>
    <w:rsid w:val="008F56AA"/>
    <w:rsid w:val="008F5D7F"/>
    <w:rsid w:val="008F7D9B"/>
    <w:rsid w:val="0090109C"/>
    <w:rsid w:val="0090155B"/>
    <w:rsid w:val="00902D5B"/>
    <w:rsid w:val="00903C13"/>
    <w:rsid w:val="00910F41"/>
    <w:rsid w:val="009111F4"/>
    <w:rsid w:val="00911A2F"/>
    <w:rsid w:val="00911DA5"/>
    <w:rsid w:val="009124A3"/>
    <w:rsid w:val="009127FB"/>
    <w:rsid w:val="0091348B"/>
    <w:rsid w:val="00913C75"/>
    <w:rsid w:val="00914593"/>
    <w:rsid w:val="00914DE3"/>
    <w:rsid w:val="00915F9C"/>
    <w:rsid w:val="00916D74"/>
    <w:rsid w:val="00916DE0"/>
    <w:rsid w:val="00920376"/>
    <w:rsid w:val="00920390"/>
    <w:rsid w:val="009204AC"/>
    <w:rsid w:val="00920576"/>
    <w:rsid w:val="00920A7F"/>
    <w:rsid w:val="00921938"/>
    <w:rsid w:val="00921A4F"/>
    <w:rsid w:val="00921D9C"/>
    <w:rsid w:val="00922EBF"/>
    <w:rsid w:val="0092322A"/>
    <w:rsid w:val="00924AAD"/>
    <w:rsid w:val="00924B64"/>
    <w:rsid w:val="00924B8B"/>
    <w:rsid w:val="00925B30"/>
    <w:rsid w:val="00926DE5"/>
    <w:rsid w:val="00930300"/>
    <w:rsid w:val="00930BC8"/>
    <w:rsid w:val="00931F2E"/>
    <w:rsid w:val="00932D9D"/>
    <w:rsid w:val="00933F82"/>
    <w:rsid w:val="009349B4"/>
    <w:rsid w:val="00934A15"/>
    <w:rsid w:val="0093539C"/>
    <w:rsid w:val="00935FEC"/>
    <w:rsid w:val="00937AB2"/>
    <w:rsid w:val="0094070B"/>
    <w:rsid w:val="009408D5"/>
    <w:rsid w:val="00940EDF"/>
    <w:rsid w:val="00941D59"/>
    <w:rsid w:val="00942AAE"/>
    <w:rsid w:val="00942BE8"/>
    <w:rsid w:val="00943935"/>
    <w:rsid w:val="00943FF5"/>
    <w:rsid w:val="00944189"/>
    <w:rsid w:val="00945098"/>
    <w:rsid w:val="009474E6"/>
    <w:rsid w:val="00950203"/>
    <w:rsid w:val="009504CC"/>
    <w:rsid w:val="00951B10"/>
    <w:rsid w:val="00951DD4"/>
    <w:rsid w:val="00952527"/>
    <w:rsid w:val="00952636"/>
    <w:rsid w:val="00952731"/>
    <w:rsid w:val="0095367C"/>
    <w:rsid w:val="00953AB0"/>
    <w:rsid w:val="00953ADB"/>
    <w:rsid w:val="00954515"/>
    <w:rsid w:val="00955028"/>
    <w:rsid w:val="009550F6"/>
    <w:rsid w:val="00955378"/>
    <w:rsid w:val="00956C03"/>
    <w:rsid w:val="00956D12"/>
    <w:rsid w:val="00957A49"/>
    <w:rsid w:val="00960AB3"/>
    <w:rsid w:val="00962C30"/>
    <w:rsid w:val="00964DD4"/>
    <w:rsid w:val="009651EC"/>
    <w:rsid w:val="00966B43"/>
    <w:rsid w:val="00966D5D"/>
    <w:rsid w:val="00967CBE"/>
    <w:rsid w:val="0097127B"/>
    <w:rsid w:val="0097133C"/>
    <w:rsid w:val="00971761"/>
    <w:rsid w:val="00972936"/>
    <w:rsid w:val="00973CB5"/>
    <w:rsid w:val="00974A8B"/>
    <w:rsid w:val="00976414"/>
    <w:rsid w:val="00976658"/>
    <w:rsid w:val="00977AAB"/>
    <w:rsid w:val="009806F0"/>
    <w:rsid w:val="00980882"/>
    <w:rsid w:val="00980AA4"/>
    <w:rsid w:val="00981073"/>
    <w:rsid w:val="00981749"/>
    <w:rsid w:val="0098183D"/>
    <w:rsid w:val="00981C62"/>
    <w:rsid w:val="00982124"/>
    <w:rsid w:val="00982673"/>
    <w:rsid w:val="00983A20"/>
    <w:rsid w:val="00983C97"/>
    <w:rsid w:val="00985368"/>
    <w:rsid w:val="00986D8B"/>
    <w:rsid w:val="00990CDD"/>
    <w:rsid w:val="00991078"/>
    <w:rsid w:val="00991533"/>
    <w:rsid w:val="00992674"/>
    <w:rsid w:val="00992EAB"/>
    <w:rsid w:val="009933B5"/>
    <w:rsid w:val="0099513F"/>
    <w:rsid w:val="00995370"/>
    <w:rsid w:val="009960C4"/>
    <w:rsid w:val="00996777"/>
    <w:rsid w:val="00996C7A"/>
    <w:rsid w:val="00997EF5"/>
    <w:rsid w:val="009A0345"/>
    <w:rsid w:val="009A19E0"/>
    <w:rsid w:val="009A21AA"/>
    <w:rsid w:val="009A22C0"/>
    <w:rsid w:val="009A267E"/>
    <w:rsid w:val="009A318B"/>
    <w:rsid w:val="009A368D"/>
    <w:rsid w:val="009A3A6A"/>
    <w:rsid w:val="009A4C23"/>
    <w:rsid w:val="009A63E5"/>
    <w:rsid w:val="009A68A7"/>
    <w:rsid w:val="009A794E"/>
    <w:rsid w:val="009A7D02"/>
    <w:rsid w:val="009B0B83"/>
    <w:rsid w:val="009B0E2A"/>
    <w:rsid w:val="009B19A8"/>
    <w:rsid w:val="009B2920"/>
    <w:rsid w:val="009B2B32"/>
    <w:rsid w:val="009B3795"/>
    <w:rsid w:val="009B536F"/>
    <w:rsid w:val="009B5829"/>
    <w:rsid w:val="009B72E0"/>
    <w:rsid w:val="009C0717"/>
    <w:rsid w:val="009C136A"/>
    <w:rsid w:val="009C1A81"/>
    <w:rsid w:val="009C2769"/>
    <w:rsid w:val="009C2B58"/>
    <w:rsid w:val="009C3998"/>
    <w:rsid w:val="009C3D78"/>
    <w:rsid w:val="009C4B33"/>
    <w:rsid w:val="009C5134"/>
    <w:rsid w:val="009C6F72"/>
    <w:rsid w:val="009C716C"/>
    <w:rsid w:val="009C720F"/>
    <w:rsid w:val="009C79B9"/>
    <w:rsid w:val="009C7FDF"/>
    <w:rsid w:val="009D0EC0"/>
    <w:rsid w:val="009D1E5C"/>
    <w:rsid w:val="009D25C8"/>
    <w:rsid w:val="009D29B5"/>
    <w:rsid w:val="009D301E"/>
    <w:rsid w:val="009D3067"/>
    <w:rsid w:val="009D376C"/>
    <w:rsid w:val="009D37B8"/>
    <w:rsid w:val="009D3D78"/>
    <w:rsid w:val="009D4CCA"/>
    <w:rsid w:val="009D5461"/>
    <w:rsid w:val="009D6206"/>
    <w:rsid w:val="009D687B"/>
    <w:rsid w:val="009D6DF8"/>
    <w:rsid w:val="009D70DA"/>
    <w:rsid w:val="009D732E"/>
    <w:rsid w:val="009D7505"/>
    <w:rsid w:val="009D7E13"/>
    <w:rsid w:val="009E0F89"/>
    <w:rsid w:val="009E11F7"/>
    <w:rsid w:val="009E337C"/>
    <w:rsid w:val="009E5195"/>
    <w:rsid w:val="009E5588"/>
    <w:rsid w:val="009E63E6"/>
    <w:rsid w:val="009F2AD5"/>
    <w:rsid w:val="009F30A1"/>
    <w:rsid w:val="009F3B46"/>
    <w:rsid w:val="009F5B1F"/>
    <w:rsid w:val="009F6F70"/>
    <w:rsid w:val="00A02693"/>
    <w:rsid w:val="00A04D37"/>
    <w:rsid w:val="00A05633"/>
    <w:rsid w:val="00A06D8D"/>
    <w:rsid w:val="00A077C2"/>
    <w:rsid w:val="00A079B8"/>
    <w:rsid w:val="00A10512"/>
    <w:rsid w:val="00A11660"/>
    <w:rsid w:val="00A13141"/>
    <w:rsid w:val="00A1381E"/>
    <w:rsid w:val="00A14053"/>
    <w:rsid w:val="00A15200"/>
    <w:rsid w:val="00A153AF"/>
    <w:rsid w:val="00A16610"/>
    <w:rsid w:val="00A169D3"/>
    <w:rsid w:val="00A176AD"/>
    <w:rsid w:val="00A2076D"/>
    <w:rsid w:val="00A20DFC"/>
    <w:rsid w:val="00A2448D"/>
    <w:rsid w:val="00A2717D"/>
    <w:rsid w:val="00A3134A"/>
    <w:rsid w:val="00A323EE"/>
    <w:rsid w:val="00A32A3E"/>
    <w:rsid w:val="00A341BE"/>
    <w:rsid w:val="00A34385"/>
    <w:rsid w:val="00A36C65"/>
    <w:rsid w:val="00A36E2B"/>
    <w:rsid w:val="00A3731D"/>
    <w:rsid w:val="00A375DF"/>
    <w:rsid w:val="00A401A5"/>
    <w:rsid w:val="00A401B9"/>
    <w:rsid w:val="00A4129D"/>
    <w:rsid w:val="00A41CCA"/>
    <w:rsid w:val="00A4472A"/>
    <w:rsid w:val="00A4572C"/>
    <w:rsid w:val="00A45E72"/>
    <w:rsid w:val="00A47120"/>
    <w:rsid w:val="00A50982"/>
    <w:rsid w:val="00A50EA0"/>
    <w:rsid w:val="00A5323B"/>
    <w:rsid w:val="00A53788"/>
    <w:rsid w:val="00A54C63"/>
    <w:rsid w:val="00A56ADA"/>
    <w:rsid w:val="00A572A2"/>
    <w:rsid w:val="00A57B5F"/>
    <w:rsid w:val="00A57F63"/>
    <w:rsid w:val="00A600C2"/>
    <w:rsid w:val="00A6045F"/>
    <w:rsid w:val="00A61649"/>
    <w:rsid w:val="00A626F0"/>
    <w:rsid w:val="00A63A4B"/>
    <w:rsid w:val="00A63D26"/>
    <w:rsid w:val="00A65BC0"/>
    <w:rsid w:val="00A66348"/>
    <w:rsid w:val="00A66C39"/>
    <w:rsid w:val="00A67D06"/>
    <w:rsid w:val="00A67F0A"/>
    <w:rsid w:val="00A702E8"/>
    <w:rsid w:val="00A708EE"/>
    <w:rsid w:val="00A732C6"/>
    <w:rsid w:val="00A75922"/>
    <w:rsid w:val="00A80CDF"/>
    <w:rsid w:val="00A812EA"/>
    <w:rsid w:val="00A818B3"/>
    <w:rsid w:val="00A81A47"/>
    <w:rsid w:val="00A820CC"/>
    <w:rsid w:val="00A82169"/>
    <w:rsid w:val="00A82688"/>
    <w:rsid w:val="00A82869"/>
    <w:rsid w:val="00A83F64"/>
    <w:rsid w:val="00A84243"/>
    <w:rsid w:val="00A85024"/>
    <w:rsid w:val="00A85126"/>
    <w:rsid w:val="00A856F8"/>
    <w:rsid w:val="00A85E9E"/>
    <w:rsid w:val="00A862CC"/>
    <w:rsid w:val="00A87110"/>
    <w:rsid w:val="00A87D85"/>
    <w:rsid w:val="00A87DAB"/>
    <w:rsid w:val="00A9088D"/>
    <w:rsid w:val="00A942A2"/>
    <w:rsid w:val="00A95700"/>
    <w:rsid w:val="00A95714"/>
    <w:rsid w:val="00A95EA0"/>
    <w:rsid w:val="00A978F2"/>
    <w:rsid w:val="00AA0082"/>
    <w:rsid w:val="00AA108A"/>
    <w:rsid w:val="00AA1CB1"/>
    <w:rsid w:val="00AA323C"/>
    <w:rsid w:val="00AA3EB6"/>
    <w:rsid w:val="00AA5EA2"/>
    <w:rsid w:val="00AA60AA"/>
    <w:rsid w:val="00AA6A4E"/>
    <w:rsid w:val="00AA7AF1"/>
    <w:rsid w:val="00AB0158"/>
    <w:rsid w:val="00AB0EE9"/>
    <w:rsid w:val="00AB179D"/>
    <w:rsid w:val="00AB1B2E"/>
    <w:rsid w:val="00AB3033"/>
    <w:rsid w:val="00AB5739"/>
    <w:rsid w:val="00AB5A0A"/>
    <w:rsid w:val="00AB6330"/>
    <w:rsid w:val="00AB78C7"/>
    <w:rsid w:val="00AB790B"/>
    <w:rsid w:val="00AC101F"/>
    <w:rsid w:val="00AC1415"/>
    <w:rsid w:val="00AC20D5"/>
    <w:rsid w:val="00AC246D"/>
    <w:rsid w:val="00AC2F66"/>
    <w:rsid w:val="00AC31FE"/>
    <w:rsid w:val="00AC4002"/>
    <w:rsid w:val="00AC50BB"/>
    <w:rsid w:val="00AC6D22"/>
    <w:rsid w:val="00AD2DF3"/>
    <w:rsid w:val="00AD34E3"/>
    <w:rsid w:val="00AD4AE4"/>
    <w:rsid w:val="00AD6935"/>
    <w:rsid w:val="00AE0F1B"/>
    <w:rsid w:val="00AE1506"/>
    <w:rsid w:val="00AE3691"/>
    <w:rsid w:val="00AE379B"/>
    <w:rsid w:val="00AE4A86"/>
    <w:rsid w:val="00AE5169"/>
    <w:rsid w:val="00AE5F07"/>
    <w:rsid w:val="00AE6D97"/>
    <w:rsid w:val="00AE75E9"/>
    <w:rsid w:val="00AF0346"/>
    <w:rsid w:val="00AF08B2"/>
    <w:rsid w:val="00AF0969"/>
    <w:rsid w:val="00AF0C42"/>
    <w:rsid w:val="00AF5216"/>
    <w:rsid w:val="00AF536C"/>
    <w:rsid w:val="00AF589B"/>
    <w:rsid w:val="00AF5C92"/>
    <w:rsid w:val="00AF64B4"/>
    <w:rsid w:val="00AF697B"/>
    <w:rsid w:val="00AF7035"/>
    <w:rsid w:val="00AF7300"/>
    <w:rsid w:val="00B00188"/>
    <w:rsid w:val="00B00942"/>
    <w:rsid w:val="00B0112B"/>
    <w:rsid w:val="00B02775"/>
    <w:rsid w:val="00B02BFF"/>
    <w:rsid w:val="00B03C6D"/>
    <w:rsid w:val="00B0648C"/>
    <w:rsid w:val="00B06733"/>
    <w:rsid w:val="00B0681F"/>
    <w:rsid w:val="00B06E06"/>
    <w:rsid w:val="00B1085A"/>
    <w:rsid w:val="00B1125D"/>
    <w:rsid w:val="00B1136D"/>
    <w:rsid w:val="00B120F7"/>
    <w:rsid w:val="00B1217C"/>
    <w:rsid w:val="00B12600"/>
    <w:rsid w:val="00B129B8"/>
    <w:rsid w:val="00B1303F"/>
    <w:rsid w:val="00B13654"/>
    <w:rsid w:val="00B14B9A"/>
    <w:rsid w:val="00B14D7A"/>
    <w:rsid w:val="00B15368"/>
    <w:rsid w:val="00B15429"/>
    <w:rsid w:val="00B1554B"/>
    <w:rsid w:val="00B15A39"/>
    <w:rsid w:val="00B16FF7"/>
    <w:rsid w:val="00B17279"/>
    <w:rsid w:val="00B17AB1"/>
    <w:rsid w:val="00B17B41"/>
    <w:rsid w:val="00B17B8C"/>
    <w:rsid w:val="00B2096C"/>
    <w:rsid w:val="00B2128D"/>
    <w:rsid w:val="00B21AE3"/>
    <w:rsid w:val="00B231F9"/>
    <w:rsid w:val="00B246C7"/>
    <w:rsid w:val="00B25F63"/>
    <w:rsid w:val="00B26D4D"/>
    <w:rsid w:val="00B3131E"/>
    <w:rsid w:val="00B32EFA"/>
    <w:rsid w:val="00B3405F"/>
    <w:rsid w:val="00B34864"/>
    <w:rsid w:val="00B35F74"/>
    <w:rsid w:val="00B36271"/>
    <w:rsid w:val="00B36C64"/>
    <w:rsid w:val="00B3747E"/>
    <w:rsid w:val="00B375AE"/>
    <w:rsid w:val="00B37DA6"/>
    <w:rsid w:val="00B40699"/>
    <w:rsid w:val="00B41BCB"/>
    <w:rsid w:val="00B420ED"/>
    <w:rsid w:val="00B42984"/>
    <w:rsid w:val="00B43F78"/>
    <w:rsid w:val="00B441C5"/>
    <w:rsid w:val="00B44F63"/>
    <w:rsid w:val="00B45611"/>
    <w:rsid w:val="00B4621A"/>
    <w:rsid w:val="00B46D18"/>
    <w:rsid w:val="00B46D9A"/>
    <w:rsid w:val="00B473DF"/>
    <w:rsid w:val="00B47709"/>
    <w:rsid w:val="00B47A6C"/>
    <w:rsid w:val="00B47EA1"/>
    <w:rsid w:val="00B50832"/>
    <w:rsid w:val="00B51687"/>
    <w:rsid w:val="00B51AD7"/>
    <w:rsid w:val="00B52DB8"/>
    <w:rsid w:val="00B52E4D"/>
    <w:rsid w:val="00B5476B"/>
    <w:rsid w:val="00B54B91"/>
    <w:rsid w:val="00B55513"/>
    <w:rsid w:val="00B55614"/>
    <w:rsid w:val="00B56D03"/>
    <w:rsid w:val="00B57715"/>
    <w:rsid w:val="00B60EEF"/>
    <w:rsid w:val="00B617F0"/>
    <w:rsid w:val="00B626A3"/>
    <w:rsid w:val="00B630B7"/>
    <w:rsid w:val="00B63BEE"/>
    <w:rsid w:val="00B64D3F"/>
    <w:rsid w:val="00B65504"/>
    <w:rsid w:val="00B6726F"/>
    <w:rsid w:val="00B6798B"/>
    <w:rsid w:val="00B67F88"/>
    <w:rsid w:val="00B709E6"/>
    <w:rsid w:val="00B70A08"/>
    <w:rsid w:val="00B710F0"/>
    <w:rsid w:val="00B7150B"/>
    <w:rsid w:val="00B71578"/>
    <w:rsid w:val="00B717DD"/>
    <w:rsid w:val="00B728FD"/>
    <w:rsid w:val="00B72AF9"/>
    <w:rsid w:val="00B737F3"/>
    <w:rsid w:val="00B73B35"/>
    <w:rsid w:val="00B73BE7"/>
    <w:rsid w:val="00B73CE4"/>
    <w:rsid w:val="00B73E84"/>
    <w:rsid w:val="00B747E4"/>
    <w:rsid w:val="00B760E2"/>
    <w:rsid w:val="00B766DC"/>
    <w:rsid w:val="00B76C4C"/>
    <w:rsid w:val="00B772E4"/>
    <w:rsid w:val="00B77BDD"/>
    <w:rsid w:val="00B800E7"/>
    <w:rsid w:val="00B8027C"/>
    <w:rsid w:val="00B80819"/>
    <w:rsid w:val="00B80B19"/>
    <w:rsid w:val="00B81914"/>
    <w:rsid w:val="00B8292E"/>
    <w:rsid w:val="00B82D49"/>
    <w:rsid w:val="00B83FDA"/>
    <w:rsid w:val="00B8416E"/>
    <w:rsid w:val="00B84325"/>
    <w:rsid w:val="00B84A25"/>
    <w:rsid w:val="00B84A83"/>
    <w:rsid w:val="00B85074"/>
    <w:rsid w:val="00B857E7"/>
    <w:rsid w:val="00B879CF"/>
    <w:rsid w:val="00B87A08"/>
    <w:rsid w:val="00B87E47"/>
    <w:rsid w:val="00B932EF"/>
    <w:rsid w:val="00B94B8C"/>
    <w:rsid w:val="00B96BA5"/>
    <w:rsid w:val="00B970B7"/>
    <w:rsid w:val="00BA0281"/>
    <w:rsid w:val="00BA05F9"/>
    <w:rsid w:val="00BA1F33"/>
    <w:rsid w:val="00BA28F0"/>
    <w:rsid w:val="00BA46C4"/>
    <w:rsid w:val="00BA503B"/>
    <w:rsid w:val="00BA5A96"/>
    <w:rsid w:val="00BA6C10"/>
    <w:rsid w:val="00BA7E68"/>
    <w:rsid w:val="00BB04A2"/>
    <w:rsid w:val="00BB1148"/>
    <w:rsid w:val="00BB119A"/>
    <w:rsid w:val="00BB15C1"/>
    <w:rsid w:val="00BB3FE9"/>
    <w:rsid w:val="00BB5A4A"/>
    <w:rsid w:val="00BB5A4D"/>
    <w:rsid w:val="00BB5D6E"/>
    <w:rsid w:val="00BB670D"/>
    <w:rsid w:val="00BB710C"/>
    <w:rsid w:val="00BB7657"/>
    <w:rsid w:val="00BC0F4A"/>
    <w:rsid w:val="00BC1200"/>
    <w:rsid w:val="00BC1541"/>
    <w:rsid w:val="00BC2B37"/>
    <w:rsid w:val="00BC3064"/>
    <w:rsid w:val="00BC4087"/>
    <w:rsid w:val="00BC41B9"/>
    <w:rsid w:val="00BC4478"/>
    <w:rsid w:val="00BC5544"/>
    <w:rsid w:val="00BC5DF4"/>
    <w:rsid w:val="00BC64E3"/>
    <w:rsid w:val="00BC70C1"/>
    <w:rsid w:val="00BC728B"/>
    <w:rsid w:val="00BD0258"/>
    <w:rsid w:val="00BD02D2"/>
    <w:rsid w:val="00BD20F3"/>
    <w:rsid w:val="00BD2193"/>
    <w:rsid w:val="00BD2603"/>
    <w:rsid w:val="00BD3047"/>
    <w:rsid w:val="00BD4761"/>
    <w:rsid w:val="00BD4885"/>
    <w:rsid w:val="00BD4C38"/>
    <w:rsid w:val="00BD546B"/>
    <w:rsid w:val="00BD5AB5"/>
    <w:rsid w:val="00BD6249"/>
    <w:rsid w:val="00BD7940"/>
    <w:rsid w:val="00BE03E8"/>
    <w:rsid w:val="00BE0D00"/>
    <w:rsid w:val="00BE1DB7"/>
    <w:rsid w:val="00BE24C1"/>
    <w:rsid w:val="00BE2D40"/>
    <w:rsid w:val="00BE2D85"/>
    <w:rsid w:val="00BE5041"/>
    <w:rsid w:val="00BE519D"/>
    <w:rsid w:val="00BE6579"/>
    <w:rsid w:val="00BE7432"/>
    <w:rsid w:val="00BE74F4"/>
    <w:rsid w:val="00BF103F"/>
    <w:rsid w:val="00BF1704"/>
    <w:rsid w:val="00BF25FA"/>
    <w:rsid w:val="00BF2A0E"/>
    <w:rsid w:val="00BF41C7"/>
    <w:rsid w:val="00BF443E"/>
    <w:rsid w:val="00BF46FD"/>
    <w:rsid w:val="00BF5959"/>
    <w:rsid w:val="00BF630E"/>
    <w:rsid w:val="00BF67FE"/>
    <w:rsid w:val="00BF76D6"/>
    <w:rsid w:val="00BF77F2"/>
    <w:rsid w:val="00C010C9"/>
    <w:rsid w:val="00C01D4C"/>
    <w:rsid w:val="00C0264D"/>
    <w:rsid w:val="00C02913"/>
    <w:rsid w:val="00C02921"/>
    <w:rsid w:val="00C03473"/>
    <w:rsid w:val="00C04181"/>
    <w:rsid w:val="00C0431C"/>
    <w:rsid w:val="00C05086"/>
    <w:rsid w:val="00C05EF5"/>
    <w:rsid w:val="00C060CB"/>
    <w:rsid w:val="00C06C80"/>
    <w:rsid w:val="00C070D8"/>
    <w:rsid w:val="00C07782"/>
    <w:rsid w:val="00C128A2"/>
    <w:rsid w:val="00C1295A"/>
    <w:rsid w:val="00C134B5"/>
    <w:rsid w:val="00C13A2A"/>
    <w:rsid w:val="00C13D1E"/>
    <w:rsid w:val="00C13F28"/>
    <w:rsid w:val="00C1406A"/>
    <w:rsid w:val="00C14121"/>
    <w:rsid w:val="00C151B2"/>
    <w:rsid w:val="00C160C7"/>
    <w:rsid w:val="00C167D3"/>
    <w:rsid w:val="00C16C0F"/>
    <w:rsid w:val="00C17126"/>
    <w:rsid w:val="00C17D44"/>
    <w:rsid w:val="00C17ECD"/>
    <w:rsid w:val="00C2089C"/>
    <w:rsid w:val="00C21BEF"/>
    <w:rsid w:val="00C23724"/>
    <w:rsid w:val="00C24113"/>
    <w:rsid w:val="00C26E6C"/>
    <w:rsid w:val="00C273E3"/>
    <w:rsid w:val="00C274B0"/>
    <w:rsid w:val="00C30189"/>
    <w:rsid w:val="00C32955"/>
    <w:rsid w:val="00C3302E"/>
    <w:rsid w:val="00C33301"/>
    <w:rsid w:val="00C3565C"/>
    <w:rsid w:val="00C3757C"/>
    <w:rsid w:val="00C37A67"/>
    <w:rsid w:val="00C419CC"/>
    <w:rsid w:val="00C4296E"/>
    <w:rsid w:val="00C42EE8"/>
    <w:rsid w:val="00C44B6F"/>
    <w:rsid w:val="00C4581B"/>
    <w:rsid w:val="00C45CB3"/>
    <w:rsid w:val="00C46095"/>
    <w:rsid w:val="00C461AB"/>
    <w:rsid w:val="00C47091"/>
    <w:rsid w:val="00C50086"/>
    <w:rsid w:val="00C501FD"/>
    <w:rsid w:val="00C5025B"/>
    <w:rsid w:val="00C5115B"/>
    <w:rsid w:val="00C514CA"/>
    <w:rsid w:val="00C51841"/>
    <w:rsid w:val="00C5221E"/>
    <w:rsid w:val="00C52E66"/>
    <w:rsid w:val="00C52FD6"/>
    <w:rsid w:val="00C533B4"/>
    <w:rsid w:val="00C53BAC"/>
    <w:rsid w:val="00C56234"/>
    <w:rsid w:val="00C56A57"/>
    <w:rsid w:val="00C56A79"/>
    <w:rsid w:val="00C56CE4"/>
    <w:rsid w:val="00C60AD9"/>
    <w:rsid w:val="00C60D08"/>
    <w:rsid w:val="00C61408"/>
    <w:rsid w:val="00C617FD"/>
    <w:rsid w:val="00C623FB"/>
    <w:rsid w:val="00C62584"/>
    <w:rsid w:val="00C63026"/>
    <w:rsid w:val="00C63AB3"/>
    <w:rsid w:val="00C644A2"/>
    <w:rsid w:val="00C656E4"/>
    <w:rsid w:val="00C65C48"/>
    <w:rsid w:val="00C66243"/>
    <w:rsid w:val="00C666EB"/>
    <w:rsid w:val="00C66B62"/>
    <w:rsid w:val="00C704AD"/>
    <w:rsid w:val="00C70C09"/>
    <w:rsid w:val="00C7136A"/>
    <w:rsid w:val="00C71520"/>
    <w:rsid w:val="00C71E6B"/>
    <w:rsid w:val="00C73FF4"/>
    <w:rsid w:val="00C761B4"/>
    <w:rsid w:val="00C7697F"/>
    <w:rsid w:val="00C7722A"/>
    <w:rsid w:val="00C77C5B"/>
    <w:rsid w:val="00C8058D"/>
    <w:rsid w:val="00C816C4"/>
    <w:rsid w:val="00C82360"/>
    <w:rsid w:val="00C8441A"/>
    <w:rsid w:val="00C84971"/>
    <w:rsid w:val="00C84D18"/>
    <w:rsid w:val="00C84F8B"/>
    <w:rsid w:val="00C85BB1"/>
    <w:rsid w:val="00C87377"/>
    <w:rsid w:val="00C902F9"/>
    <w:rsid w:val="00C93A1F"/>
    <w:rsid w:val="00C94B86"/>
    <w:rsid w:val="00C95159"/>
    <w:rsid w:val="00C95313"/>
    <w:rsid w:val="00C95F26"/>
    <w:rsid w:val="00C9625C"/>
    <w:rsid w:val="00C967D1"/>
    <w:rsid w:val="00C9716F"/>
    <w:rsid w:val="00C97796"/>
    <w:rsid w:val="00CA0B88"/>
    <w:rsid w:val="00CA1925"/>
    <w:rsid w:val="00CA34B6"/>
    <w:rsid w:val="00CA3D89"/>
    <w:rsid w:val="00CA41B1"/>
    <w:rsid w:val="00CA4EEF"/>
    <w:rsid w:val="00CA5C98"/>
    <w:rsid w:val="00CA6D47"/>
    <w:rsid w:val="00CA7742"/>
    <w:rsid w:val="00CA78A5"/>
    <w:rsid w:val="00CA7AF8"/>
    <w:rsid w:val="00CA7D96"/>
    <w:rsid w:val="00CB071D"/>
    <w:rsid w:val="00CB11D1"/>
    <w:rsid w:val="00CB161E"/>
    <w:rsid w:val="00CB188F"/>
    <w:rsid w:val="00CB3340"/>
    <w:rsid w:val="00CB4085"/>
    <w:rsid w:val="00CB67B3"/>
    <w:rsid w:val="00CB77C4"/>
    <w:rsid w:val="00CB7C46"/>
    <w:rsid w:val="00CC02CD"/>
    <w:rsid w:val="00CC0B8C"/>
    <w:rsid w:val="00CC1824"/>
    <w:rsid w:val="00CC3FEE"/>
    <w:rsid w:val="00CC527D"/>
    <w:rsid w:val="00CC614F"/>
    <w:rsid w:val="00CC62C8"/>
    <w:rsid w:val="00CC708E"/>
    <w:rsid w:val="00CC7D51"/>
    <w:rsid w:val="00CC7DCC"/>
    <w:rsid w:val="00CD061D"/>
    <w:rsid w:val="00CD0790"/>
    <w:rsid w:val="00CD093E"/>
    <w:rsid w:val="00CD13D6"/>
    <w:rsid w:val="00CD1961"/>
    <w:rsid w:val="00CD1CB9"/>
    <w:rsid w:val="00CD1E42"/>
    <w:rsid w:val="00CD1F38"/>
    <w:rsid w:val="00CD1FF6"/>
    <w:rsid w:val="00CD2D56"/>
    <w:rsid w:val="00CD4058"/>
    <w:rsid w:val="00CD41D8"/>
    <w:rsid w:val="00CD4B25"/>
    <w:rsid w:val="00CD6370"/>
    <w:rsid w:val="00CD7837"/>
    <w:rsid w:val="00CE0BDC"/>
    <w:rsid w:val="00CE12F1"/>
    <w:rsid w:val="00CE1E95"/>
    <w:rsid w:val="00CE1FA5"/>
    <w:rsid w:val="00CE2E11"/>
    <w:rsid w:val="00CE2EE1"/>
    <w:rsid w:val="00CE4116"/>
    <w:rsid w:val="00CE4CF0"/>
    <w:rsid w:val="00CE4DCB"/>
    <w:rsid w:val="00CE5B71"/>
    <w:rsid w:val="00CE6AAC"/>
    <w:rsid w:val="00CE7969"/>
    <w:rsid w:val="00CF0356"/>
    <w:rsid w:val="00CF05E1"/>
    <w:rsid w:val="00CF0D2F"/>
    <w:rsid w:val="00CF15C5"/>
    <w:rsid w:val="00CF22A9"/>
    <w:rsid w:val="00CF260A"/>
    <w:rsid w:val="00CF2E76"/>
    <w:rsid w:val="00CF4276"/>
    <w:rsid w:val="00CF455B"/>
    <w:rsid w:val="00CF4DF7"/>
    <w:rsid w:val="00CF5355"/>
    <w:rsid w:val="00CF7724"/>
    <w:rsid w:val="00CF7CBB"/>
    <w:rsid w:val="00D004A8"/>
    <w:rsid w:val="00D01650"/>
    <w:rsid w:val="00D0245F"/>
    <w:rsid w:val="00D02D7F"/>
    <w:rsid w:val="00D04975"/>
    <w:rsid w:val="00D06009"/>
    <w:rsid w:val="00D067A3"/>
    <w:rsid w:val="00D0685B"/>
    <w:rsid w:val="00D068B8"/>
    <w:rsid w:val="00D06EF4"/>
    <w:rsid w:val="00D103DE"/>
    <w:rsid w:val="00D10843"/>
    <w:rsid w:val="00D10B27"/>
    <w:rsid w:val="00D11284"/>
    <w:rsid w:val="00D118C0"/>
    <w:rsid w:val="00D139C8"/>
    <w:rsid w:val="00D14152"/>
    <w:rsid w:val="00D15BA7"/>
    <w:rsid w:val="00D174D4"/>
    <w:rsid w:val="00D17F5A"/>
    <w:rsid w:val="00D20FCF"/>
    <w:rsid w:val="00D21D40"/>
    <w:rsid w:val="00D22C3E"/>
    <w:rsid w:val="00D22C86"/>
    <w:rsid w:val="00D2306A"/>
    <w:rsid w:val="00D25154"/>
    <w:rsid w:val="00D251F6"/>
    <w:rsid w:val="00D25338"/>
    <w:rsid w:val="00D26A16"/>
    <w:rsid w:val="00D270F4"/>
    <w:rsid w:val="00D27391"/>
    <w:rsid w:val="00D2782D"/>
    <w:rsid w:val="00D279AE"/>
    <w:rsid w:val="00D27B02"/>
    <w:rsid w:val="00D27CDD"/>
    <w:rsid w:val="00D316FE"/>
    <w:rsid w:val="00D31758"/>
    <w:rsid w:val="00D32202"/>
    <w:rsid w:val="00D322FC"/>
    <w:rsid w:val="00D32F70"/>
    <w:rsid w:val="00D330AF"/>
    <w:rsid w:val="00D33DE6"/>
    <w:rsid w:val="00D3432B"/>
    <w:rsid w:val="00D3468B"/>
    <w:rsid w:val="00D34A9E"/>
    <w:rsid w:val="00D34E83"/>
    <w:rsid w:val="00D35C7F"/>
    <w:rsid w:val="00D3615C"/>
    <w:rsid w:val="00D36B4B"/>
    <w:rsid w:val="00D373A9"/>
    <w:rsid w:val="00D3784C"/>
    <w:rsid w:val="00D40051"/>
    <w:rsid w:val="00D40D2E"/>
    <w:rsid w:val="00D41593"/>
    <w:rsid w:val="00D41E77"/>
    <w:rsid w:val="00D438CF"/>
    <w:rsid w:val="00D43964"/>
    <w:rsid w:val="00D444C9"/>
    <w:rsid w:val="00D44A9A"/>
    <w:rsid w:val="00D46DB9"/>
    <w:rsid w:val="00D47887"/>
    <w:rsid w:val="00D50D2C"/>
    <w:rsid w:val="00D52F28"/>
    <w:rsid w:val="00D53447"/>
    <w:rsid w:val="00D534E7"/>
    <w:rsid w:val="00D53923"/>
    <w:rsid w:val="00D56E4E"/>
    <w:rsid w:val="00D6261C"/>
    <w:rsid w:val="00D63C48"/>
    <w:rsid w:val="00D65E03"/>
    <w:rsid w:val="00D6692B"/>
    <w:rsid w:val="00D678FF"/>
    <w:rsid w:val="00D70FDF"/>
    <w:rsid w:val="00D71A50"/>
    <w:rsid w:val="00D7206A"/>
    <w:rsid w:val="00D72320"/>
    <w:rsid w:val="00D72EB4"/>
    <w:rsid w:val="00D7336E"/>
    <w:rsid w:val="00D74AB9"/>
    <w:rsid w:val="00D75CEB"/>
    <w:rsid w:val="00D77DD5"/>
    <w:rsid w:val="00D805D0"/>
    <w:rsid w:val="00D80BD9"/>
    <w:rsid w:val="00D8226F"/>
    <w:rsid w:val="00D8230A"/>
    <w:rsid w:val="00D8293C"/>
    <w:rsid w:val="00D82EB6"/>
    <w:rsid w:val="00D83539"/>
    <w:rsid w:val="00D83DAB"/>
    <w:rsid w:val="00D83EE4"/>
    <w:rsid w:val="00D86601"/>
    <w:rsid w:val="00D86BD7"/>
    <w:rsid w:val="00D874E4"/>
    <w:rsid w:val="00D87695"/>
    <w:rsid w:val="00D87B06"/>
    <w:rsid w:val="00D90711"/>
    <w:rsid w:val="00D90D00"/>
    <w:rsid w:val="00D90E07"/>
    <w:rsid w:val="00D90E20"/>
    <w:rsid w:val="00D919FC"/>
    <w:rsid w:val="00D920F1"/>
    <w:rsid w:val="00D928D6"/>
    <w:rsid w:val="00D95000"/>
    <w:rsid w:val="00D9502F"/>
    <w:rsid w:val="00D9559F"/>
    <w:rsid w:val="00D96E93"/>
    <w:rsid w:val="00D96F8E"/>
    <w:rsid w:val="00DA18A7"/>
    <w:rsid w:val="00DA19A1"/>
    <w:rsid w:val="00DA221C"/>
    <w:rsid w:val="00DA2F35"/>
    <w:rsid w:val="00DA43A1"/>
    <w:rsid w:val="00DA49BA"/>
    <w:rsid w:val="00DA51ED"/>
    <w:rsid w:val="00DA545D"/>
    <w:rsid w:val="00DA5D11"/>
    <w:rsid w:val="00DA6A5A"/>
    <w:rsid w:val="00DA762E"/>
    <w:rsid w:val="00DB0AB8"/>
    <w:rsid w:val="00DB206B"/>
    <w:rsid w:val="00DB285E"/>
    <w:rsid w:val="00DB2A1C"/>
    <w:rsid w:val="00DB4537"/>
    <w:rsid w:val="00DB4965"/>
    <w:rsid w:val="00DB4DDE"/>
    <w:rsid w:val="00DB73C2"/>
    <w:rsid w:val="00DC0D7F"/>
    <w:rsid w:val="00DC248B"/>
    <w:rsid w:val="00DC262F"/>
    <w:rsid w:val="00DC38F0"/>
    <w:rsid w:val="00DC43D3"/>
    <w:rsid w:val="00DC4B7C"/>
    <w:rsid w:val="00DC52F0"/>
    <w:rsid w:val="00DC723E"/>
    <w:rsid w:val="00DC7760"/>
    <w:rsid w:val="00DC7E75"/>
    <w:rsid w:val="00DD0B7E"/>
    <w:rsid w:val="00DD0FA6"/>
    <w:rsid w:val="00DD1DE0"/>
    <w:rsid w:val="00DD2350"/>
    <w:rsid w:val="00DD334F"/>
    <w:rsid w:val="00DD4A1C"/>
    <w:rsid w:val="00DD65AF"/>
    <w:rsid w:val="00DE2477"/>
    <w:rsid w:val="00DE2751"/>
    <w:rsid w:val="00DE2922"/>
    <w:rsid w:val="00DE313F"/>
    <w:rsid w:val="00DE58D1"/>
    <w:rsid w:val="00DE591B"/>
    <w:rsid w:val="00DE5971"/>
    <w:rsid w:val="00DE6C35"/>
    <w:rsid w:val="00DE6E98"/>
    <w:rsid w:val="00DE7FC9"/>
    <w:rsid w:val="00DF3A78"/>
    <w:rsid w:val="00DF5BB7"/>
    <w:rsid w:val="00DF633A"/>
    <w:rsid w:val="00DF6D0F"/>
    <w:rsid w:val="00DF6DF1"/>
    <w:rsid w:val="00E0031C"/>
    <w:rsid w:val="00E02EF3"/>
    <w:rsid w:val="00E0301C"/>
    <w:rsid w:val="00E03382"/>
    <w:rsid w:val="00E03685"/>
    <w:rsid w:val="00E03FA5"/>
    <w:rsid w:val="00E047BC"/>
    <w:rsid w:val="00E05393"/>
    <w:rsid w:val="00E05DE3"/>
    <w:rsid w:val="00E06A6E"/>
    <w:rsid w:val="00E07177"/>
    <w:rsid w:val="00E104AB"/>
    <w:rsid w:val="00E123D6"/>
    <w:rsid w:val="00E12AE9"/>
    <w:rsid w:val="00E13DD7"/>
    <w:rsid w:val="00E150AF"/>
    <w:rsid w:val="00E1537B"/>
    <w:rsid w:val="00E153B8"/>
    <w:rsid w:val="00E15625"/>
    <w:rsid w:val="00E15FC8"/>
    <w:rsid w:val="00E16119"/>
    <w:rsid w:val="00E1624C"/>
    <w:rsid w:val="00E23E32"/>
    <w:rsid w:val="00E23FF8"/>
    <w:rsid w:val="00E25954"/>
    <w:rsid w:val="00E25D1A"/>
    <w:rsid w:val="00E26E1A"/>
    <w:rsid w:val="00E30B6F"/>
    <w:rsid w:val="00E31201"/>
    <w:rsid w:val="00E312FD"/>
    <w:rsid w:val="00E31974"/>
    <w:rsid w:val="00E33420"/>
    <w:rsid w:val="00E3355B"/>
    <w:rsid w:val="00E33C53"/>
    <w:rsid w:val="00E34574"/>
    <w:rsid w:val="00E35ADA"/>
    <w:rsid w:val="00E36204"/>
    <w:rsid w:val="00E3649D"/>
    <w:rsid w:val="00E379A4"/>
    <w:rsid w:val="00E37BE7"/>
    <w:rsid w:val="00E4026A"/>
    <w:rsid w:val="00E414A6"/>
    <w:rsid w:val="00E43606"/>
    <w:rsid w:val="00E43A0C"/>
    <w:rsid w:val="00E44628"/>
    <w:rsid w:val="00E44803"/>
    <w:rsid w:val="00E452AA"/>
    <w:rsid w:val="00E46AFE"/>
    <w:rsid w:val="00E476E9"/>
    <w:rsid w:val="00E47B21"/>
    <w:rsid w:val="00E5130C"/>
    <w:rsid w:val="00E51ED8"/>
    <w:rsid w:val="00E5245E"/>
    <w:rsid w:val="00E5538F"/>
    <w:rsid w:val="00E5657D"/>
    <w:rsid w:val="00E57DFC"/>
    <w:rsid w:val="00E61EAD"/>
    <w:rsid w:val="00E62097"/>
    <w:rsid w:val="00E62291"/>
    <w:rsid w:val="00E62325"/>
    <w:rsid w:val="00E629F9"/>
    <w:rsid w:val="00E62CCF"/>
    <w:rsid w:val="00E6349C"/>
    <w:rsid w:val="00E64C3B"/>
    <w:rsid w:val="00E65B17"/>
    <w:rsid w:val="00E65D45"/>
    <w:rsid w:val="00E65D5D"/>
    <w:rsid w:val="00E666C6"/>
    <w:rsid w:val="00E66D7F"/>
    <w:rsid w:val="00E6762A"/>
    <w:rsid w:val="00E70BA4"/>
    <w:rsid w:val="00E71508"/>
    <w:rsid w:val="00E71672"/>
    <w:rsid w:val="00E7266D"/>
    <w:rsid w:val="00E72EB5"/>
    <w:rsid w:val="00E74987"/>
    <w:rsid w:val="00E750A7"/>
    <w:rsid w:val="00E76254"/>
    <w:rsid w:val="00E763E9"/>
    <w:rsid w:val="00E76B91"/>
    <w:rsid w:val="00E76ED4"/>
    <w:rsid w:val="00E76F93"/>
    <w:rsid w:val="00E7737F"/>
    <w:rsid w:val="00E77DE2"/>
    <w:rsid w:val="00E82B49"/>
    <w:rsid w:val="00E82B8B"/>
    <w:rsid w:val="00E82EEB"/>
    <w:rsid w:val="00E835C0"/>
    <w:rsid w:val="00E841DF"/>
    <w:rsid w:val="00E866D9"/>
    <w:rsid w:val="00E8686D"/>
    <w:rsid w:val="00E876F0"/>
    <w:rsid w:val="00E90BC9"/>
    <w:rsid w:val="00E913DE"/>
    <w:rsid w:val="00E9193B"/>
    <w:rsid w:val="00E93942"/>
    <w:rsid w:val="00E95E9B"/>
    <w:rsid w:val="00E97240"/>
    <w:rsid w:val="00EA098E"/>
    <w:rsid w:val="00EA0F35"/>
    <w:rsid w:val="00EA23F2"/>
    <w:rsid w:val="00EA2912"/>
    <w:rsid w:val="00EA3028"/>
    <w:rsid w:val="00EA316E"/>
    <w:rsid w:val="00EA31E5"/>
    <w:rsid w:val="00EA340D"/>
    <w:rsid w:val="00EA3CBB"/>
    <w:rsid w:val="00EA4021"/>
    <w:rsid w:val="00EA4CC0"/>
    <w:rsid w:val="00EB0333"/>
    <w:rsid w:val="00EB151F"/>
    <w:rsid w:val="00EB1E85"/>
    <w:rsid w:val="00EB22CB"/>
    <w:rsid w:val="00EB2A97"/>
    <w:rsid w:val="00EB2DC3"/>
    <w:rsid w:val="00EB3152"/>
    <w:rsid w:val="00EB375D"/>
    <w:rsid w:val="00EB3922"/>
    <w:rsid w:val="00EB4685"/>
    <w:rsid w:val="00EB4F79"/>
    <w:rsid w:val="00EB4F98"/>
    <w:rsid w:val="00EC083F"/>
    <w:rsid w:val="00EC0E92"/>
    <w:rsid w:val="00EC1E2F"/>
    <w:rsid w:val="00EC239F"/>
    <w:rsid w:val="00EC2723"/>
    <w:rsid w:val="00EC36CC"/>
    <w:rsid w:val="00EC38D5"/>
    <w:rsid w:val="00EC4132"/>
    <w:rsid w:val="00EC5E47"/>
    <w:rsid w:val="00EC6872"/>
    <w:rsid w:val="00ED0DE3"/>
    <w:rsid w:val="00ED1EF7"/>
    <w:rsid w:val="00ED215E"/>
    <w:rsid w:val="00ED228A"/>
    <w:rsid w:val="00ED3263"/>
    <w:rsid w:val="00ED3C82"/>
    <w:rsid w:val="00ED416F"/>
    <w:rsid w:val="00ED7182"/>
    <w:rsid w:val="00ED760C"/>
    <w:rsid w:val="00ED7D49"/>
    <w:rsid w:val="00EE3EF9"/>
    <w:rsid w:val="00EE6873"/>
    <w:rsid w:val="00EE6C99"/>
    <w:rsid w:val="00EE7D2E"/>
    <w:rsid w:val="00EF051C"/>
    <w:rsid w:val="00EF12A5"/>
    <w:rsid w:val="00EF4229"/>
    <w:rsid w:val="00EF5026"/>
    <w:rsid w:val="00EF5F8E"/>
    <w:rsid w:val="00EF66BF"/>
    <w:rsid w:val="00EF6A3D"/>
    <w:rsid w:val="00EF7708"/>
    <w:rsid w:val="00EF794E"/>
    <w:rsid w:val="00F00F23"/>
    <w:rsid w:val="00F02DA4"/>
    <w:rsid w:val="00F06417"/>
    <w:rsid w:val="00F07585"/>
    <w:rsid w:val="00F07A06"/>
    <w:rsid w:val="00F1069B"/>
    <w:rsid w:val="00F10F8E"/>
    <w:rsid w:val="00F113F9"/>
    <w:rsid w:val="00F12BD3"/>
    <w:rsid w:val="00F13485"/>
    <w:rsid w:val="00F13637"/>
    <w:rsid w:val="00F14048"/>
    <w:rsid w:val="00F14C6A"/>
    <w:rsid w:val="00F155AD"/>
    <w:rsid w:val="00F158B0"/>
    <w:rsid w:val="00F15A32"/>
    <w:rsid w:val="00F1649D"/>
    <w:rsid w:val="00F16D95"/>
    <w:rsid w:val="00F17B07"/>
    <w:rsid w:val="00F17F1B"/>
    <w:rsid w:val="00F203F8"/>
    <w:rsid w:val="00F2079C"/>
    <w:rsid w:val="00F21EA6"/>
    <w:rsid w:val="00F2263E"/>
    <w:rsid w:val="00F245F1"/>
    <w:rsid w:val="00F24E9B"/>
    <w:rsid w:val="00F26C4A"/>
    <w:rsid w:val="00F30ADA"/>
    <w:rsid w:val="00F30F45"/>
    <w:rsid w:val="00F30FC8"/>
    <w:rsid w:val="00F31C73"/>
    <w:rsid w:val="00F335BB"/>
    <w:rsid w:val="00F35736"/>
    <w:rsid w:val="00F35DD5"/>
    <w:rsid w:val="00F3626B"/>
    <w:rsid w:val="00F3697A"/>
    <w:rsid w:val="00F403C3"/>
    <w:rsid w:val="00F41A15"/>
    <w:rsid w:val="00F4228A"/>
    <w:rsid w:val="00F44767"/>
    <w:rsid w:val="00F45348"/>
    <w:rsid w:val="00F461F3"/>
    <w:rsid w:val="00F46305"/>
    <w:rsid w:val="00F46417"/>
    <w:rsid w:val="00F4695C"/>
    <w:rsid w:val="00F50958"/>
    <w:rsid w:val="00F50F81"/>
    <w:rsid w:val="00F53165"/>
    <w:rsid w:val="00F53234"/>
    <w:rsid w:val="00F53951"/>
    <w:rsid w:val="00F53E7F"/>
    <w:rsid w:val="00F54274"/>
    <w:rsid w:val="00F57FF1"/>
    <w:rsid w:val="00F606DD"/>
    <w:rsid w:val="00F60831"/>
    <w:rsid w:val="00F61578"/>
    <w:rsid w:val="00F649AF"/>
    <w:rsid w:val="00F65FDF"/>
    <w:rsid w:val="00F65FE5"/>
    <w:rsid w:val="00F6664D"/>
    <w:rsid w:val="00F67990"/>
    <w:rsid w:val="00F679BD"/>
    <w:rsid w:val="00F67E67"/>
    <w:rsid w:val="00F7016E"/>
    <w:rsid w:val="00F70A72"/>
    <w:rsid w:val="00F71291"/>
    <w:rsid w:val="00F72054"/>
    <w:rsid w:val="00F72DF0"/>
    <w:rsid w:val="00F741F7"/>
    <w:rsid w:val="00F7766E"/>
    <w:rsid w:val="00F81B19"/>
    <w:rsid w:val="00F82BF8"/>
    <w:rsid w:val="00F83087"/>
    <w:rsid w:val="00F8331F"/>
    <w:rsid w:val="00F84FD8"/>
    <w:rsid w:val="00F85397"/>
    <w:rsid w:val="00F86CAD"/>
    <w:rsid w:val="00F86E73"/>
    <w:rsid w:val="00F87AC3"/>
    <w:rsid w:val="00F87F1B"/>
    <w:rsid w:val="00F9044F"/>
    <w:rsid w:val="00F92955"/>
    <w:rsid w:val="00F9349C"/>
    <w:rsid w:val="00F93D17"/>
    <w:rsid w:val="00F93DE2"/>
    <w:rsid w:val="00F9441C"/>
    <w:rsid w:val="00F945C8"/>
    <w:rsid w:val="00F9611E"/>
    <w:rsid w:val="00F97A89"/>
    <w:rsid w:val="00FA00D8"/>
    <w:rsid w:val="00FA059D"/>
    <w:rsid w:val="00FA14BE"/>
    <w:rsid w:val="00FA23A7"/>
    <w:rsid w:val="00FA3CFF"/>
    <w:rsid w:val="00FA4409"/>
    <w:rsid w:val="00FA548B"/>
    <w:rsid w:val="00FA5F70"/>
    <w:rsid w:val="00FA61F6"/>
    <w:rsid w:val="00FA68B5"/>
    <w:rsid w:val="00FA6C1E"/>
    <w:rsid w:val="00FA7344"/>
    <w:rsid w:val="00FA7391"/>
    <w:rsid w:val="00FA75B7"/>
    <w:rsid w:val="00FB092A"/>
    <w:rsid w:val="00FB1016"/>
    <w:rsid w:val="00FB21D0"/>
    <w:rsid w:val="00FB2AC2"/>
    <w:rsid w:val="00FB3B6E"/>
    <w:rsid w:val="00FB3E9A"/>
    <w:rsid w:val="00FB63AC"/>
    <w:rsid w:val="00FB76FC"/>
    <w:rsid w:val="00FC04C1"/>
    <w:rsid w:val="00FC20FE"/>
    <w:rsid w:val="00FC536E"/>
    <w:rsid w:val="00FC5390"/>
    <w:rsid w:val="00FC5885"/>
    <w:rsid w:val="00FC6F7E"/>
    <w:rsid w:val="00FD0703"/>
    <w:rsid w:val="00FD08B2"/>
    <w:rsid w:val="00FD16CC"/>
    <w:rsid w:val="00FD268D"/>
    <w:rsid w:val="00FD282C"/>
    <w:rsid w:val="00FD339B"/>
    <w:rsid w:val="00FD5064"/>
    <w:rsid w:val="00FD55A3"/>
    <w:rsid w:val="00FD59A5"/>
    <w:rsid w:val="00FD5C61"/>
    <w:rsid w:val="00FD78BF"/>
    <w:rsid w:val="00FD79E9"/>
    <w:rsid w:val="00FE0F39"/>
    <w:rsid w:val="00FE27CE"/>
    <w:rsid w:val="00FE461B"/>
    <w:rsid w:val="00FF0FBF"/>
    <w:rsid w:val="00FF4154"/>
    <w:rsid w:val="00FF6EDC"/>
    <w:rsid w:val="00FF77A1"/>
    <w:rsid w:val="016375FE"/>
    <w:rsid w:val="019BD14B"/>
    <w:rsid w:val="0294E565"/>
    <w:rsid w:val="02DD6AEA"/>
    <w:rsid w:val="03C89D29"/>
    <w:rsid w:val="065210AE"/>
    <w:rsid w:val="06855DC1"/>
    <w:rsid w:val="080EAD81"/>
    <w:rsid w:val="08F0E1F8"/>
    <w:rsid w:val="09731269"/>
    <w:rsid w:val="0A0FB786"/>
    <w:rsid w:val="0C0225DA"/>
    <w:rsid w:val="0C3C982C"/>
    <w:rsid w:val="0D06B819"/>
    <w:rsid w:val="0E377A7A"/>
    <w:rsid w:val="0E55D325"/>
    <w:rsid w:val="0E8E2F7F"/>
    <w:rsid w:val="10137E8F"/>
    <w:rsid w:val="114F1055"/>
    <w:rsid w:val="11BAF5D7"/>
    <w:rsid w:val="120DACDF"/>
    <w:rsid w:val="123E64EF"/>
    <w:rsid w:val="131B53C3"/>
    <w:rsid w:val="13E1D416"/>
    <w:rsid w:val="15D5C191"/>
    <w:rsid w:val="169042CA"/>
    <w:rsid w:val="177C9517"/>
    <w:rsid w:val="18422DB7"/>
    <w:rsid w:val="1996EF3E"/>
    <w:rsid w:val="1AAE6461"/>
    <w:rsid w:val="1AC1454C"/>
    <w:rsid w:val="1CA59246"/>
    <w:rsid w:val="1D57415E"/>
    <w:rsid w:val="1FC4DE3F"/>
    <w:rsid w:val="212B90E7"/>
    <w:rsid w:val="218C7FBC"/>
    <w:rsid w:val="2238C233"/>
    <w:rsid w:val="223D3DDF"/>
    <w:rsid w:val="239CD10A"/>
    <w:rsid w:val="24620E9F"/>
    <w:rsid w:val="24766A31"/>
    <w:rsid w:val="25FDB3A3"/>
    <w:rsid w:val="264A5395"/>
    <w:rsid w:val="26DB6DE2"/>
    <w:rsid w:val="2B01A80C"/>
    <w:rsid w:val="2B611E39"/>
    <w:rsid w:val="2CACCA14"/>
    <w:rsid w:val="2E6E1947"/>
    <w:rsid w:val="30786CEE"/>
    <w:rsid w:val="33D78B4E"/>
    <w:rsid w:val="35802F54"/>
    <w:rsid w:val="3681987A"/>
    <w:rsid w:val="36F6A2A8"/>
    <w:rsid w:val="376BF268"/>
    <w:rsid w:val="386F9E53"/>
    <w:rsid w:val="3AFE3503"/>
    <w:rsid w:val="3B4FD240"/>
    <w:rsid w:val="3B75FB01"/>
    <w:rsid w:val="3C5BF5B4"/>
    <w:rsid w:val="3CFCE53A"/>
    <w:rsid w:val="3D570C8C"/>
    <w:rsid w:val="401ED4EF"/>
    <w:rsid w:val="4138015D"/>
    <w:rsid w:val="41515CEA"/>
    <w:rsid w:val="42608E7F"/>
    <w:rsid w:val="46D9CC86"/>
    <w:rsid w:val="48126B8C"/>
    <w:rsid w:val="48F1192E"/>
    <w:rsid w:val="492A880F"/>
    <w:rsid w:val="4A4DA476"/>
    <w:rsid w:val="4A69DEF6"/>
    <w:rsid w:val="4A889827"/>
    <w:rsid w:val="4CBF7BBC"/>
    <w:rsid w:val="4D08A507"/>
    <w:rsid w:val="4FCFE773"/>
    <w:rsid w:val="514C9E5C"/>
    <w:rsid w:val="51E0FE87"/>
    <w:rsid w:val="56CA3476"/>
    <w:rsid w:val="57E2DF63"/>
    <w:rsid w:val="595746B2"/>
    <w:rsid w:val="5C362189"/>
    <w:rsid w:val="5C7D288E"/>
    <w:rsid w:val="5C8B78DD"/>
    <w:rsid w:val="5CB8ACCC"/>
    <w:rsid w:val="5CE47A33"/>
    <w:rsid w:val="5D279823"/>
    <w:rsid w:val="5F79E9F7"/>
    <w:rsid w:val="640C5E01"/>
    <w:rsid w:val="64FC86A1"/>
    <w:rsid w:val="662C777B"/>
    <w:rsid w:val="67D53E5E"/>
    <w:rsid w:val="687C63CA"/>
    <w:rsid w:val="689D182B"/>
    <w:rsid w:val="6A75D258"/>
    <w:rsid w:val="6BD2299D"/>
    <w:rsid w:val="6D5D3268"/>
    <w:rsid w:val="6E851831"/>
    <w:rsid w:val="6F648E20"/>
    <w:rsid w:val="72385F86"/>
    <w:rsid w:val="731CB284"/>
    <w:rsid w:val="73E589F1"/>
    <w:rsid w:val="73F646E4"/>
    <w:rsid w:val="7626BDF4"/>
    <w:rsid w:val="76601A0A"/>
    <w:rsid w:val="78D2B6CD"/>
    <w:rsid w:val="790CD84D"/>
    <w:rsid w:val="79C4DA3B"/>
    <w:rsid w:val="7B24914E"/>
    <w:rsid w:val="7C21B40E"/>
    <w:rsid w:val="7CAD0393"/>
    <w:rsid w:val="7E4EF218"/>
    <w:rsid w:val="7F4C4D7B"/>
    <w:rsid w:val="7FF022D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E6D352"/>
  <w15:chartTrackingRefBased/>
  <w15:docId w15:val="{6B485AF7-903B-4DBE-863F-480CBBD15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53D1"/>
  </w:style>
  <w:style w:type="paragraph" w:styleId="Heading1">
    <w:name w:val="heading 1"/>
    <w:basedOn w:val="Normal"/>
    <w:next w:val="Normal"/>
    <w:link w:val="Heading1Char"/>
    <w:uiPriority w:val="9"/>
    <w:qFormat/>
    <w:rsid w:val="003874C7"/>
    <w:pPr>
      <w:keepNext/>
      <w:keepLines/>
      <w:pBdr>
        <w:bottom w:val="single" w:sz="4" w:space="1" w:color="595959" w:themeColor="text1" w:themeTint="A6"/>
      </w:pBdr>
      <w:spacing w:before="360"/>
      <w:ind w:left="432" w:hanging="432"/>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422A2B"/>
    <w:pPr>
      <w:keepNext/>
      <w:keepLines/>
      <w:spacing w:after="0"/>
      <w:ind w:left="576" w:hanging="576"/>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3874C7"/>
    <w:pPr>
      <w:keepNext/>
      <w:keepLines/>
      <w:numPr>
        <w:ilvl w:val="2"/>
        <w:numId w:val="4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3874C7"/>
    <w:pPr>
      <w:keepNext/>
      <w:keepLines/>
      <w:numPr>
        <w:ilvl w:val="3"/>
        <w:numId w:val="4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3874C7"/>
    <w:pPr>
      <w:keepNext/>
      <w:keepLines/>
      <w:numPr>
        <w:ilvl w:val="4"/>
        <w:numId w:val="42"/>
      </w:numPr>
      <w:spacing w:before="200" w:after="0"/>
      <w:outlineLvl w:val="4"/>
    </w:pPr>
    <w:rPr>
      <w:rFonts w:asciiTheme="majorHAnsi" w:eastAsiaTheme="majorEastAsia" w:hAnsiTheme="majorHAnsi" w:cstheme="majorBidi"/>
      <w:color w:val="0A1D30" w:themeColor="text2" w:themeShade="BF"/>
    </w:rPr>
  </w:style>
  <w:style w:type="paragraph" w:styleId="Heading6">
    <w:name w:val="heading 6"/>
    <w:basedOn w:val="Normal"/>
    <w:next w:val="Normal"/>
    <w:link w:val="Heading6Char"/>
    <w:uiPriority w:val="9"/>
    <w:semiHidden/>
    <w:unhideWhenUsed/>
    <w:qFormat/>
    <w:rsid w:val="003874C7"/>
    <w:pPr>
      <w:keepNext/>
      <w:keepLines/>
      <w:numPr>
        <w:ilvl w:val="5"/>
        <w:numId w:val="42"/>
      </w:numPr>
      <w:spacing w:before="200" w:after="0"/>
      <w:outlineLvl w:val="5"/>
    </w:pPr>
    <w:rPr>
      <w:rFonts w:asciiTheme="majorHAnsi" w:eastAsiaTheme="majorEastAsia" w:hAnsiTheme="majorHAnsi" w:cstheme="majorBidi"/>
      <w:i/>
      <w:iCs/>
      <w:color w:val="0A1D30" w:themeColor="text2" w:themeShade="BF"/>
    </w:rPr>
  </w:style>
  <w:style w:type="paragraph" w:styleId="Heading7">
    <w:name w:val="heading 7"/>
    <w:basedOn w:val="Normal"/>
    <w:next w:val="Normal"/>
    <w:link w:val="Heading7Char"/>
    <w:uiPriority w:val="9"/>
    <w:semiHidden/>
    <w:unhideWhenUsed/>
    <w:qFormat/>
    <w:rsid w:val="003874C7"/>
    <w:pPr>
      <w:keepNext/>
      <w:keepLines/>
      <w:numPr>
        <w:ilvl w:val="6"/>
        <w:numId w:val="4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74C7"/>
    <w:pPr>
      <w:keepNext/>
      <w:keepLines/>
      <w:numPr>
        <w:ilvl w:val="7"/>
        <w:numId w:val="4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74C7"/>
    <w:pPr>
      <w:keepNext/>
      <w:keepLines/>
      <w:numPr>
        <w:ilvl w:val="8"/>
        <w:numId w:val="4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4197"/>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2073C7"/>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714197"/>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714197"/>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714197"/>
    <w:rPr>
      <w:rFonts w:asciiTheme="majorHAnsi" w:eastAsiaTheme="majorEastAsia" w:hAnsiTheme="majorHAnsi" w:cstheme="majorBidi"/>
      <w:color w:val="0A1D30" w:themeColor="text2" w:themeShade="BF"/>
    </w:rPr>
  </w:style>
  <w:style w:type="character" w:customStyle="1" w:styleId="Heading6Char">
    <w:name w:val="Heading 6 Char"/>
    <w:basedOn w:val="DefaultParagraphFont"/>
    <w:link w:val="Heading6"/>
    <w:uiPriority w:val="9"/>
    <w:semiHidden/>
    <w:rsid w:val="00714197"/>
    <w:rPr>
      <w:rFonts w:asciiTheme="majorHAnsi" w:eastAsiaTheme="majorEastAsia" w:hAnsiTheme="majorHAnsi" w:cstheme="majorBidi"/>
      <w:i/>
      <w:iCs/>
      <w:color w:val="0A1D30" w:themeColor="text2" w:themeShade="BF"/>
    </w:rPr>
  </w:style>
  <w:style w:type="character" w:customStyle="1" w:styleId="Heading7Char">
    <w:name w:val="Heading 7 Char"/>
    <w:basedOn w:val="DefaultParagraphFont"/>
    <w:link w:val="Heading7"/>
    <w:uiPriority w:val="9"/>
    <w:semiHidden/>
    <w:rsid w:val="0071419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419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4197"/>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3874C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714197"/>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874C7"/>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714197"/>
    <w:rPr>
      <w:color w:val="5A5A5A" w:themeColor="text1" w:themeTint="A5"/>
      <w:spacing w:val="10"/>
    </w:rPr>
  </w:style>
  <w:style w:type="paragraph" w:styleId="Quote">
    <w:name w:val="Quote"/>
    <w:basedOn w:val="Normal"/>
    <w:next w:val="Normal"/>
    <w:link w:val="QuoteChar"/>
    <w:uiPriority w:val="29"/>
    <w:qFormat/>
    <w:rsid w:val="003874C7"/>
    <w:pPr>
      <w:spacing w:before="160"/>
      <w:ind w:left="720" w:right="720"/>
    </w:pPr>
    <w:rPr>
      <w:i/>
      <w:iCs/>
      <w:color w:val="000000" w:themeColor="text1"/>
    </w:rPr>
  </w:style>
  <w:style w:type="character" w:customStyle="1" w:styleId="QuoteChar">
    <w:name w:val="Quote Char"/>
    <w:basedOn w:val="DefaultParagraphFont"/>
    <w:link w:val="Quote"/>
    <w:uiPriority w:val="29"/>
    <w:rsid w:val="00714197"/>
    <w:rPr>
      <w:i/>
      <w:iCs/>
      <w:color w:val="000000" w:themeColor="text1"/>
    </w:rPr>
  </w:style>
  <w:style w:type="paragraph" w:styleId="ListParagraph">
    <w:name w:val="List Paragraph"/>
    <w:basedOn w:val="Normal"/>
    <w:link w:val="ListParagraphChar"/>
    <w:uiPriority w:val="34"/>
    <w:qFormat/>
    <w:rsid w:val="00D928D6"/>
    <w:pPr>
      <w:ind w:left="720"/>
      <w:contextualSpacing/>
    </w:pPr>
  </w:style>
  <w:style w:type="character" w:styleId="IntenseEmphasis">
    <w:name w:val="Intense Emphasis"/>
    <w:basedOn w:val="DefaultParagraphFont"/>
    <w:uiPriority w:val="21"/>
    <w:qFormat/>
    <w:rsid w:val="003874C7"/>
    <w:rPr>
      <w:b/>
      <w:bCs/>
      <w:i/>
      <w:iCs/>
      <w:caps/>
    </w:rPr>
  </w:style>
  <w:style w:type="paragraph" w:styleId="IntenseQuote">
    <w:name w:val="Intense Quote"/>
    <w:basedOn w:val="Normal"/>
    <w:next w:val="Normal"/>
    <w:link w:val="IntenseQuoteChar"/>
    <w:uiPriority w:val="30"/>
    <w:qFormat/>
    <w:rsid w:val="003874C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714197"/>
    <w:rPr>
      <w:color w:val="000000" w:themeColor="text1"/>
      <w:shd w:val="clear" w:color="auto" w:fill="F2F2F2" w:themeFill="background1" w:themeFillShade="F2"/>
    </w:rPr>
  </w:style>
  <w:style w:type="character" w:styleId="IntenseReference">
    <w:name w:val="Intense Reference"/>
    <w:basedOn w:val="DefaultParagraphFont"/>
    <w:uiPriority w:val="32"/>
    <w:qFormat/>
    <w:rsid w:val="003874C7"/>
    <w:rPr>
      <w:b/>
      <w:bCs/>
      <w:smallCaps/>
      <w:u w:val="single"/>
    </w:rPr>
  </w:style>
  <w:style w:type="character" w:styleId="Strong">
    <w:name w:val="Strong"/>
    <w:basedOn w:val="DefaultParagraphFont"/>
    <w:uiPriority w:val="22"/>
    <w:qFormat/>
    <w:rsid w:val="003874C7"/>
    <w:rPr>
      <w:b/>
      <w:bCs/>
      <w:color w:val="000000" w:themeColor="text1"/>
    </w:rPr>
  </w:style>
  <w:style w:type="table" w:customStyle="1" w:styleId="TableauPlandecours-Sansbordures">
    <w:name w:val="Tableau Plan de cours - Sans bordures"/>
    <w:basedOn w:val="TableNormal"/>
    <w:uiPriority w:val="99"/>
    <w:rsid w:val="00714197"/>
    <w:pPr>
      <w:spacing w:after="0" w:line="240" w:lineRule="auto"/>
    </w:pPr>
    <w:rPr>
      <w:color w:val="404040" w:themeColor="text1" w:themeTint="BF"/>
      <w:lang w:val="fr-FR" w:eastAsia="ja-JP"/>
    </w:rPr>
    <w:tblPr>
      <w:tblCellMar>
        <w:left w:w="0" w:type="dxa"/>
        <w:right w:w="0" w:type="dxa"/>
      </w:tblCellMar>
    </w:tblPr>
    <w:tblStylePr w:type="firstRow">
      <w:pPr>
        <w:wordWrap/>
        <w:spacing w:afterLines="0" w:after="80" w:afterAutospacing="0"/>
      </w:pPr>
      <w:rPr>
        <w:rFonts w:asciiTheme="majorHAnsi" w:hAnsiTheme="majorHAnsi"/>
        <w:b/>
        <w:color w:val="0F4761" w:themeColor="accent1" w:themeShade="BF"/>
        <w:sz w:val="22"/>
      </w:rPr>
    </w:tblStylePr>
  </w:style>
  <w:style w:type="paragraph" w:styleId="NoSpacing">
    <w:name w:val="No Spacing"/>
    <w:uiPriority w:val="1"/>
    <w:qFormat/>
    <w:rsid w:val="003874C7"/>
    <w:pPr>
      <w:spacing w:after="0" w:line="240" w:lineRule="auto"/>
    </w:pPr>
  </w:style>
  <w:style w:type="table" w:styleId="TableGrid">
    <w:name w:val="Table Grid"/>
    <w:basedOn w:val="TableNormal"/>
    <w:uiPriority w:val="39"/>
    <w:rsid w:val="004709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709BD"/>
    <w:rPr>
      <w:sz w:val="22"/>
      <w:szCs w:val="16"/>
    </w:rPr>
  </w:style>
  <w:style w:type="paragraph" w:styleId="CommentText">
    <w:name w:val="annotation text"/>
    <w:basedOn w:val="Normal"/>
    <w:link w:val="CommentTextChar"/>
    <w:uiPriority w:val="99"/>
    <w:unhideWhenUsed/>
    <w:rsid w:val="00D928D6"/>
    <w:pPr>
      <w:spacing w:after="120" w:line="240" w:lineRule="auto"/>
    </w:pPr>
    <w:rPr>
      <w:color w:val="404040" w:themeColor="text1" w:themeTint="BF"/>
      <w:szCs w:val="20"/>
      <w:lang w:val="fr-FR" w:eastAsia="ja-JP"/>
    </w:rPr>
  </w:style>
  <w:style w:type="character" w:customStyle="1" w:styleId="CommentTextChar">
    <w:name w:val="Comment Text Char"/>
    <w:basedOn w:val="DefaultParagraphFont"/>
    <w:link w:val="CommentText"/>
    <w:uiPriority w:val="99"/>
    <w:rsid w:val="004709BD"/>
    <w:rPr>
      <w:color w:val="404040" w:themeColor="text1" w:themeTint="BF"/>
      <w:szCs w:val="20"/>
      <w:lang w:val="fr-FR" w:eastAsia="ja-JP"/>
    </w:rPr>
  </w:style>
  <w:style w:type="table" w:customStyle="1" w:styleId="TableauPlandecours-Avecbordures">
    <w:name w:val="Tableau Plan de cours - Avec bordures"/>
    <w:basedOn w:val="TableNormal"/>
    <w:uiPriority w:val="99"/>
    <w:rsid w:val="004709BD"/>
    <w:pPr>
      <w:spacing w:before="80" w:after="80" w:line="240" w:lineRule="auto"/>
    </w:pPr>
    <w:rPr>
      <w:color w:val="404040" w:themeColor="text1" w:themeTint="BF"/>
      <w:lang w:val="fr-FR" w:eastAsia="ja-JP"/>
    </w:rPr>
    <w:tblPr>
      <w:tblBorders>
        <w:bottom w:val="single" w:sz="4" w:space="0" w:color="0F4761" w:themeColor="accent1" w:themeShade="BF"/>
        <w:insideH w:val="single" w:sz="4" w:space="0" w:color="595959" w:themeColor="text1" w:themeTint="A6"/>
      </w:tblBorders>
      <w:tblCellMar>
        <w:left w:w="0" w:type="dxa"/>
        <w:right w:w="0" w:type="dxa"/>
      </w:tblCellMar>
    </w:tblPr>
    <w:tblStylePr w:type="firstRow">
      <w:pPr>
        <w:wordWrap/>
        <w:spacing w:beforeLines="0" w:before="0" w:beforeAutospacing="0" w:afterLines="0" w:after="80" w:afterAutospacing="0"/>
      </w:pPr>
      <w:rPr>
        <w:rFonts w:asciiTheme="majorHAnsi" w:hAnsiTheme="majorHAnsi"/>
        <w:b/>
        <w:color w:val="0F4761" w:themeColor="accent1" w:themeShade="BF"/>
        <w:sz w:val="22"/>
      </w:rPr>
      <w:tblPr/>
      <w:tcPr>
        <w:tcBorders>
          <w:top w:val="nil"/>
          <w:left w:val="nil"/>
          <w:bottom w:val="single" w:sz="4" w:space="0" w:color="0F4761" w:themeColor="accent1" w:themeShade="BF"/>
          <w:right w:val="nil"/>
          <w:insideH w:val="nil"/>
          <w:insideV w:val="nil"/>
          <w:tl2br w:val="nil"/>
          <w:tr2bl w:val="nil"/>
        </w:tcBorders>
      </w:tcPr>
    </w:tblStylePr>
    <w:tblStylePr w:type="firstCol">
      <w:rPr>
        <w:b/>
        <w:color w:val="262626" w:themeColor="text1" w:themeTint="D9"/>
      </w:rPr>
    </w:tblStylePr>
  </w:style>
  <w:style w:type="paragraph" w:styleId="BodyText">
    <w:name w:val="Body Text"/>
    <w:basedOn w:val="Normal"/>
    <w:link w:val="BodyTextChar"/>
    <w:uiPriority w:val="99"/>
    <w:semiHidden/>
    <w:unhideWhenUsed/>
    <w:rsid w:val="00D928D6"/>
    <w:pPr>
      <w:spacing w:after="120" w:line="240" w:lineRule="auto"/>
    </w:pPr>
    <w:rPr>
      <w:color w:val="404040" w:themeColor="text1" w:themeTint="BF"/>
      <w:lang w:val="fr-FR" w:eastAsia="ja-JP"/>
    </w:rPr>
  </w:style>
  <w:style w:type="character" w:customStyle="1" w:styleId="BodyTextChar">
    <w:name w:val="Body Text Char"/>
    <w:basedOn w:val="DefaultParagraphFont"/>
    <w:link w:val="BodyText"/>
    <w:uiPriority w:val="99"/>
    <w:semiHidden/>
    <w:rsid w:val="00A36C65"/>
    <w:rPr>
      <w:color w:val="404040" w:themeColor="text1" w:themeTint="BF"/>
      <w:lang w:val="fr-FR" w:eastAsia="ja-JP"/>
    </w:rPr>
  </w:style>
  <w:style w:type="character" w:styleId="PlaceholderText">
    <w:name w:val="Placeholder Text"/>
    <w:basedOn w:val="DefaultParagraphFont"/>
    <w:uiPriority w:val="99"/>
    <w:semiHidden/>
    <w:rsid w:val="00D928D6"/>
    <w:rPr>
      <w:color w:val="595959" w:themeColor="text1" w:themeTint="A6"/>
    </w:rPr>
  </w:style>
  <w:style w:type="paragraph" w:styleId="Header">
    <w:name w:val="header"/>
    <w:basedOn w:val="Normal"/>
    <w:link w:val="HeaderChar"/>
    <w:uiPriority w:val="99"/>
    <w:unhideWhenUsed/>
    <w:rsid w:val="00D928D6"/>
    <w:pPr>
      <w:tabs>
        <w:tab w:val="center" w:pos="4680"/>
        <w:tab w:val="right" w:pos="9360"/>
      </w:tabs>
      <w:spacing w:after="0" w:line="240" w:lineRule="auto"/>
    </w:pPr>
    <w:rPr>
      <w:color w:val="404040" w:themeColor="text1" w:themeTint="BF"/>
      <w:lang w:val="fr-FR" w:eastAsia="ja-JP"/>
    </w:rPr>
  </w:style>
  <w:style w:type="character" w:customStyle="1" w:styleId="HeaderChar">
    <w:name w:val="Header Char"/>
    <w:basedOn w:val="DefaultParagraphFont"/>
    <w:link w:val="Header"/>
    <w:uiPriority w:val="99"/>
    <w:rsid w:val="00953ADB"/>
    <w:rPr>
      <w:color w:val="404040" w:themeColor="text1" w:themeTint="BF"/>
      <w:lang w:val="fr-FR" w:eastAsia="ja-JP"/>
    </w:rPr>
  </w:style>
  <w:style w:type="paragraph" w:styleId="Footer">
    <w:name w:val="footer"/>
    <w:basedOn w:val="Normal"/>
    <w:link w:val="FooterChar"/>
    <w:uiPriority w:val="99"/>
    <w:unhideWhenUsed/>
    <w:rsid w:val="00D928D6"/>
    <w:pPr>
      <w:pBdr>
        <w:top w:val="single" w:sz="4" w:space="6" w:color="0F4761" w:themeColor="accent1" w:themeShade="BF"/>
      </w:pBdr>
      <w:spacing w:after="0" w:line="240" w:lineRule="auto"/>
      <w:jc w:val="right"/>
    </w:pPr>
    <w:rPr>
      <w:b/>
      <w:bCs/>
      <w:color w:val="262626" w:themeColor="text1" w:themeTint="D9"/>
      <w:lang w:val="fr-FR" w:eastAsia="ja-JP"/>
    </w:rPr>
  </w:style>
  <w:style w:type="character" w:customStyle="1" w:styleId="FooterChar">
    <w:name w:val="Footer Char"/>
    <w:basedOn w:val="DefaultParagraphFont"/>
    <w:link w:val="Footer"/>
    <w:uiPriority w:val="99"/>
    <w:rsid w:val="00953ADB"/>
    <w:rPr>
      <w:b/>
      <w:bCs/>
      <w:color w:val="262626" w:themeColor="text1" w:themeTint="D9"/>
      <w:lang w:val="fr-FR" w:eastAsia="ja-JP"/>
    </w:rPr>
  </w:style>
  <w:style w:type="paragraph" w:styleId="ListBullet">
    <w:name w:val="List Bullet"/>
    <w:basedOn w:val="Normal"/>
    <w:uiPriority w:val="1"/>
    <w:unhideWhenUsed/>
    <w:rsid w:val="00D928D6"/>
    <w:pPr>
      <w:numPr>
        <w:numId w:val="1"/>
      </w:numPr>
      <w:spacing w:after="120" w:line="240" w:lineRule="auto"/>
    </w:pPr>
    <w:rPr>
      <w:color w:val="404040" w:themeColor="text1" w:themeTint="BF"/>
      <w:lang w:val="fr-FR" w:eastAsia="ja-JP"/>
    </w:rPr>
  </w:style>
  <w:style w:type="paragraph" w:styleId="BalloonText">
    <w:name w:val="Balloon Text"/>
    <w:basedOn w:val="Normal"/>
    <w:link w:val="BalloonTextChar"/>
    <w:uiPriority w:val="99"/>
    <w:semiHidden/>
    <w:unhideWhenUsed/>
    <w:rsid w:val="00D928D6"/>
    <w:pPr>
      <w:spacing w:after="0" w:line="240" w:lineRule="auto"/>
    </w:pPr>
    <w:rPr>
      <w:rFonts w:ascii="Segoe UI" w:hAnsi="Segoe UI" w:cs="Segoe UI"/>
      <w:color w:val="404040" w:themeColor="text1" w:themeTint="BF"/>
      <w:szCs w:val="18"/>
      <w:lang w:val="fr-FR" w:eastAsia="ja-JP"/>
    </w:rPr>
  </w:style>
  <w:style w:type="character" w:customStyle="1" w:styleId="BalloonTextChar">
    <w:name w:val="Balloon Text Char"/>
    <w:basedOn w:val="DefaultParagraphFont"/>
    <w:link w:val="BalloonText"/>
    <w:uiPriority w:val="99"/>
    <w:semiHidden/>
    <w:rsid w:val="00953ADB"/>
    <w:rPr>
      <w:rFonts w:ascii="Segoe UI" w:hAnsi="Segoe UI" w:cs="Segoe UI"/>
      <w:color w:val="404040" w:themeColor="text1" w:themeTint="BF"/>
      <w:szCs w:val="18"/>
      <w:lang w:val="fr-FR" w:eastAsia="ja-JP"/>
    </w:rPr>
  </w:style>
  <w:style w:type="paragraph" w:styleId="Bibliography">
    <w:name w:val="Bibliography"/>
    <w:basedOn w:val="Normal"/>
    <w:next w:val="Normal"/>
    <w:uiPriority w:val="37"/>
    <w:semiHidden/>
    <w:unhideWhenUsed/>
    <w:rsid w:val="00D928D6"/>
    <w:pPr>
      <w:spacing w:after="120" w:line="240" w:lineRule="auto"/>
    </w:pPr>
    <w:rPr>
      <w:color w:val="404040" w:themeColor="text1" w:themeTint="BF"/>
      <w:lang w:val="fr-FR" w:eastAsia="ja-JP"/>
    </w:rPr>
  </w:style>
  <w:style w:type="paragraph" w:styleId="BlockText">
    <w:name w:val="Block Text"/>
    <w:basedOn w:val="Normal"/>
    <w:uiPriority w:val="99"/>
    <w:semiHidden/>
    <w:unhideWhenUsed/>
    <w:rsid w:val="00D928D6"/>
    <w:pPr>
      <w:pBdr>
        <w:top w:val="single" w:sz="2" w:space="10" w:color="0F4761" w:themeColor="accent1" w:themeShade="BF"/>
        <w:left w:val="single" w:sz="2" w:space="10" w:color="0F4761" w:themeColor="accent1" w:themeShade="BF"/>
        <w:bottom w:val="single" w:sz="2" w:space="10" w:color="0F4761" w:themeColor="accent1" w:themeShade="BF"/>
        <w:right w:val="single" w:sz="2" w:space="10" w:color="0F4761" w:themeColor="accent1" w:themeShade="BF"/>
      </w:pBdr>
      <w:spacing w:after="120" w:line="240" w:lineRule="auto"/>
      <w:ind w:left="1152" w:right="1152"/>
    </w:pPr>
    <w:rPr>
      <w:i/>
      <w:iCs/>
      <w:color w:val="0F4761" w:themeColor="accent1" w:themeShade="BF"/>
      <w:lang w:val="fr-FR" w:eastAsia="ja-JP"/>
    </w:rPr>
  </w:style>
  <w:style w:type="paragraph" w:styleId="BodyText2">
    <w:name w:val="Body Text 2"/>
    <w:basedOn w:val="Normal"/>
    <w:link w:val="BodyText2Char"/>
    <w:uiPriority w:val="99"/>
    <w:semiHidden/>
    <w:unhideWhenUsed/>
    <w:rsid w:val="00D928D6"/>
    <w:pPr>
      <w:spacing w:after="120" w:line="480" w:lineRule="auto"/>
    </w:pPr>
    <w:rPr>
      <w:color w:val="404040" w:themeColor="text1" w:themeTint="BF"/>
      <w:lang w:val="fr-FR" w:eastAsia="ja-JP"/>
    </w:rPr>
  </w:style>
  <w:style w:type="character" w:customStyle="1" w:styleId="BodyText2Char">
    <w:name w:val="Body Text 2 Char"/>
    <w:basedOn w:val="DefaultParagraphFont"/>
    <w:link w:val="BodyText2"/>
    <w:uiPriority w:val="99"/>
    <w:semiHidden/>
    <w:rsid w:val="00953ADB"/>
    <w:rPr>
      <w:color w:val="404040" w:themeColor="text1" w:themeTint="BF"/>
      <w:lang w:val="fr-FR" w:eastAsia="ja-JP"/>
    </w:rPr>
  </w:style>
  <w:style w:type="paragraph" w:styleId="BodyText3">
    <w:name w:val="Body Text 3"/>
    <w:basedOn w:val="Normal"/>
    <w:link w:val="BodyText3Char"/>
    <w:uiPriority w:val="99"/>
    <w:semiHidden/>
    <w:unhideWhenUsed/>
    <w:rsid w:val="00D928D6"/>
    <w:pPr>
      <w:spacing w:after="120" w:line="240" w:lineRule="auto"/>
    </w:pPr>
    <w:rPr>
      <w:color w:val="404040" w:themeColor="text1" w:themeTint="BF"/>
      <w:szCs w:val="16"/>
      <w:lang w:val="fr-FR" w:eastAsia="ja-JP"/>
    </w:rPr>
  </w:style>
  <w:style w:type="character" w:customStyle="1" w:styleId="BodyText3Char">
    <w:name w:val="Body Text 3 Char"/>
    <w:basedOn w:val="DefaultParagraphFont"/>
    <w:link w:val="BodyText3"/>
    <w:uiPriority w:val="99"/>
    <w:semiHidden/>
    <w:rsid w:val="00953ADB"/>
    <w:rPr>
      <w:color w:val="404040" w:themeColor="text1" w:themeTint="BF"/>
      <w:szCs w:val="16"/>
      <w:lang w:val="fr-FR" w:eastAsia="ja-JP"/>
    </w:rPr>
  </w:style>
  <w:style w:type="paragraph" w:styleId="BodyTextFirstIndent">
    <w:name w:val="Body Text First Indent"/>
    <w:basedOn w:val="BodyText"/>
    <w:link w:val="BodyTextFirstIndentChar"/>
    <w:uiPriority w:val="99"/>
    <w:semiHidden/>
    <w:unhideWhenUsed/>
    <w:rsid w:val="00D928D6"/>
    <w:pPr>
      <w:ind w:firstLine="360"/>
    </w:pPr>
  </w:style>
  <w:style w:type="character" w:customStyle="1" w:styleId="BodyTextFirstIndentChar">
    <w:name w:val="Body Text First Indent Char"/>
    <w:basedOn w:val="BodyTextChar"/>
    <w:link w:val="BodyTextFirstIndent"/>
    <w:uiPriority w:val="99"/>
    <w:semiHidden/>
    <w:rsid w:val="00953ADB"/>
    <w:rPr>
      <w:color w:val="404040" w:themeColor="text1" w:themeTint="BF"/>
      <w:kern w:val="0"/>
      <w:sz w:val="22"/>
      <w:szCs w:val="22"/>
      <w:lang w:val="fr-FR" w:eastAsia="ja-JP"/>
      <w14:ligatures w14:val="none"/>
    </w:rPr>
  </w:style>
  <w:style w:type="paragraph" w:styleId="BodyTextIndent">
    <w:name w:val="Body Text Indent"/>
    <w:basedOn w:val="Normal"/>
    <w:link w:val="BodyTextIndentChar"/>
    <w:uiPriority w:val="99"/>
    <w:semiHidden/>
    <w:unhideWhenUsed/>
    <w:rsid w:val="00D928D6"/>
    <w:pPr>
      <w:spacing w:after="120" w:line="240" w:lineRule="auto"/>
      <w:ind w:left="283"/>
    </w:pPr>
    <w:rPr>
      <w:color w:val="404040" w:themeColor="text1" w:themeTint="BF"/>
      <w:lang w:val="fr-FR" w:eastAsia="ja-JP"/>
    </w:rPr>
  </w:style>
  <w:style w:type="character" w:customStyle="1" w:styleId="BodyTextIndentChar">
    <w:name w:val="Body Text Indent Char"/>
    <w:basedOn w:val="DefaultParagraphFont"/>
    <w:link w:val="BodyTextIndent"/>
    <w:uiPriority w:val="99"/>
    <w:semiHidden/>
    <w:rsid w:val="00953ADB"/>
    <w:rPr>
      <w:color w:val="404040" w:themeColor="text1" w:themeTint="BF"/>
      <w:lang w:val="fr-FR" w:eastAsia="ja-JP"/>
    </w:rPr>
  </w:style>
  <w:style w:type="paragraph" w:styleId="BodyTextFirstIndent2">
    <w:name w:val="Body Text First Indent 2"/>
    <w:basedOn w:val="BodyTextIndent"/>
    <w:link w:val="BodyTextFirstIndent2Char"/>
    <w:uiPriority w:val="99"/>
    <w:semiHidden/>
    <w:unhideWhenUsed/>
    <w:rsid w:val="00953ADB"/>
    <w:pPr>
      <w:ind w:left="360" w:firstLine="360"/>
    </w:pPr>
  </w:style>
  <w:style w:type="character" w:customStyle="1" w:styleId="BodyTextFirstIndent2Char">
    <w:name w:val="Body Text First Indent 2 Char"/>
    <w:basedOn w:val="BodyTextIndentChar"/>
    <w:link w:val="BodyTextFirstIndent2"/>
    <w:uiPriority w:val="99"/>
    <w:semiHidden/>
    <w:rsid w:val="00953ADB"/>
    <w:rPr>
      <w:color w:val="404040" w:themeColor="text1" w:themeTint="BF"/>
      <w:kern w:val="0"/>
      <w:sz w:val="22"/>
      <w:szCs w:val="22"/>
      <w:lang w:val="fr-FR" w:eastAsia="ja-JP"/>
      <w14:ligatures w14:val="none"/>
    </w:rPr>
  </w:style>
  <w:style w:type="paragraph" w:styleId="BodyTextIndent2">
    <w:name w:val="Body Text Indent 2"/>
    <w:basedOn w:val="Normal"/>
    <w:link w:val="BodyTextIndent2Char"/>
    <w:uiPriority w:val="99"/>
    <w:semiHidden/>
    <w:unhideWhenUsed/>
    <w:rsid w:val="00D928D6"/>
    <w:pPr>
      <w:spacing w:after="120" w:line="480" w:lineRule="auto"/>
      <w:ind w:left="283"/>
    </w:pPr>
    <w:rPr>
      <w:color w:val="404040" w:themeColor="text1" w:themeTint="BF"/>
      <w:lang w:val="fr-FR" w:eastAsia="ja-JP"/>
    </w:rPr>
  </w:style>
  <w:style w:type="character" w:customStyle="1" w:styleId="BodyTextIndent2Char">
    <w:name w:val="Body Text Indent 2 Char"/>
    <w:basedOn w:val="DefaultParagraphFont"/>
    <w:link w:val="BodyTextIndent2"/>
    <w:uiPriority w:val="99"/>
    <w:semiHidden/>
    <w:rsid w:val="00953ADB"/>
    <w:rPr>
      <w:color w:val="404040" w:themeColor="text1" w:themeTint="BF"/>
      <w:lang w:val="fr-FR" w:eastAsia="ja-JP"/>
    </w:rPr>
  </w:style>
  <w:style w:type="paragraph" w:styleId="BodyTextIndent3">
    <w:name w:val="Body Text Indent 3"/>
    <w:basedOn w:val="Normal"/>
    <w:link w:val="BodyTextIndent3Char"/>
    <w:uiPriority w:val="99"/>
    <w:semiHidden/>
    <w:unhideWhenUsed/>
    <w:rsid w:val="00D928D6"/>
    <w:pPr>
      <w:spacing w:after="120" w:line="240" w:lineRule="auto"/>
      <w:ind w:left="283"/>
    </w:pPr>
    <w:rPr>
      <w:color w:val="404040" w:themeColor="text1" w:themeTint="BF"/>
      <w:szCs w:val="16"/>
      <w:lang w:val="fr-FR" w:eastAsia="ja-JP"/>
    </w:rPr>
  </w:style>
  <w:style w:type="character" w:customStyle="1" w:styleId="BodyTextIndent3Char">
    <w:name w:val="Body Text Indent 3 Char"/>
    <w:basedOn w:val="DefaultParagraphFont"/>
    <w:link w:val="BodyTextIndent3"/>
    <w:uiPriority w:val="99"/>
    <w:semiHidden/>
    <w:rsid w:val="00953ADB"/>
    <w:rPr>
      <w:color w:val="404040" w:themeColor="text1" w:themeTint="BF"/>
      <w:szCs w:val="16"/>
      <w:lang w:val="fr-FR" w:eastAsia="ja-JP"/>
    </w:rPr>
  </w:style>
  <w:style w:type="character" w:styleId="BookTitle">
    <w:name w:val="Book Title"/>
    <w:basedOn w:val="DefaultParagraphFont"/>
    <w:uiPriority w:val="33"/>
    <w:qFormat/>
    <w:rsid w:val="003874C7"/>
    <w:rPr>
      <w:b w:val="0"/>
      <w:bCs w:val="0"/>
      <w:smallCaps/>
      <w:spacing w:val="5"/>
    </w:rPr>
  </w:style>
  <w:style w:type="paragraph" w:styleId="Caption">
    <w:name w:val="caption"/>
    <w:basedOn w:val="Normal"/>
    <w:next w:val="Normal"/>
    <w:uiPriority w:val="35"/>
    <w:semiHidden/>
    <w:unhideWhenUsed/>
    <w:qFormat/>
    <w:rsid w:val="003874C7"/>
    <w:pPr>
      <w:spacing w:after="200" w:line="240" w:lineRule="auto"/>
    </w:pPr>
    <w:rPr>
      <w:i/>
      <w:iCs/>
      <w:color w:val="0E2841" w:themeColor="text2"/>
      <w:sz w:val="18"/>
      <w:szCs w:val="18"/>
    </w:rPr>
  </w:style>
  <w:style w:type="paragraph" w:styleId="Closing">
    <w:name w:val="Closing"/>
    <w:basedOn w:val="Normal"/>
    <w:link w:val="ClosingChar"/>
    <w:uiPriority w:val="99"/>
    <w:semiHidden/>
    <w:unhideWhenUsed/>
    <w:rsid w:val="00D928D6"/>
    <w:pPr>
      <w:spacing w:after="0" w:line="240" w:lineRule="auto"/>
      <w:ind w:left="4252"/>
    </w:pPr>
    <w:rPr>
      <w:color w:val="404040" w:themeColor="text1" w:themeTint="BF"/>
      <w:lang w:val="fr-FR" w:eastAsia="ja-JP"/>
    </w:rPr>
  </w:style>
  <w:style w:type="character" w:customStyle="1" w:styleId="ClosingChar">
    <w:name w:val="Closing Char"/>
    <w:basedOn w:val="DefaultParagraphFont"/>
    <w:link w:val="Closing"/>
    <w:uiPriority w:val="99"/>
    <w:semiHidden/>
    <w:rsid w:val="00953ADB"/>
    <w:rPr>
      <w:color w:val="404040" w:themeColor="text1" w:themeTint="BF"/>
      <w:lang w:val="fr-FR" w:eastAsia="ja-JP"/>
    </w:rPr>
  </w:style>
  <w:style w:type="table" w:styleId="ColorfulGrid">
    <w:name w:val="Colorful Grid"/>
    <w:basedOn w:val="TableNormal"/>
    <w:uiPriority w:val="73"/>
    <w:semiHidden/>
    <w:unhideWhenUsed/>
    <w:rsid w:val="00953ADB"/>
    <w:pPr>
      <w:spacing w:after="0" w:line="240" w:lineRule="auto"/>
    </w:pPr>
    <w:rPr>
      <w:color w:val="000000" w:themeColor="text1"/>
      <w:lang w:val="fr-FR" w:eastAsia="ja-JP"/>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953ADB"/>
    <w:pPr>
      <w:spacing w:after="0" w:line="240" w:lineRule="auto"/>
    </w:pPr>
    <w:rPr>
      <w:color w:val="000000" w:themeColor="text1"/>
      <w:lang w:val="fr-FR" w:eastAsia="ja-JP"/>
    </w:rPr>
    <w:tblPr>
      <w:tblStyleRowBandSize w:val="1"/>
      <w:tblStyleColBandSize w:val="1"/>
      <w:tblBorders>
        <w:insideH w:val="single" w:sz="4" w:space="0" w:color="FFFFFF" w:themeColor="background1"/>
      </w:tblBorders>
    </w:tblPr>
    <w:tcPr>
      <w:shd w:val="clear" w:color="auto" w:fill="C1E4F5" w:themeFill="accent1" w:themeFillTint="33"/>
    </w:tcPr>
    <w:tblStylePr w:type="firstRow">
      <w:rPr>
        <w:b/>
        <w:bCs/>
      </w:rPr>
      <w:tblPr/>
      <w:tcPr>
        <w:shd w:val="clear" w:color="auto" w:fill="83CAEB" w:themeFill="accent1" w:themeFillTint="66"/>
      </w:tcPr>
    </w:tblStylePr>
    <w:tblStylePr w:type="lastRow">
      <w:rPr>
        <w:b/>
        <w:bCs/>
        <w:color w:val="000000" w:themeColor="text1"/>
      </w:rPr>
      <w:tblPr/>
      <w:tcPr>
        <w:shd w:val="clear" w:color="auto" w:fill="83CAEB" w:themeFill="accent1" w:themeFillTint="66"/>
      </w:tcPr>
    </w:tblStylePr>
    <w:tblStylePr w:type="firstCol">
      <w:rPr>
        <w:color w:val="FFFFFF" w:themeColor="background1"/>
      </w:rPr>
      <w:tblPr/>
      <w:tcPr>
        <w:shd w:val="clear" w:color="auto" w:fill="0F4761" w:themeFill="accent1" w:themeFillShade="BF"/>
      </w:tcPr>
    </w:tblStylePr>
    <w:tblStylePr w:type="lastCol">
      <w:rPr>
        <w:color w:val="FFFFFF" w:themeColor="background1"/>
      </w:rPr>
      <w:tblPr/>
      <w:tcPr>
        <w:shd w:val="clear" w:color="auto" w:fill="0F4761" w:themeFill="accent1" w:themeFillShade="BF"/>
      </w:tc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ColorfulGrid-Accent2">
    <w:name w:val="Colorful Grid Accent 2"/>
    <w:basedOn w:val="TableNormal"/>
    <w:uiPriority w:val="73"/>
    <w:semiHidden/>
    <w:unhideWhenUsed/>
    <w:rsid w:val="00953ADB"/>
    <w:pPr>
      <w:spacing w:after="0" w:line="240" w:lineRule="auto"/>
    </w:pPr>
    <w:rPr>
      <w:color w:val="000000" w:themeColor="text1"/>
      <w:lang w:val="fr-FR" w:eastAsia="ja-JP"/>
    </w:rPr>
    <w:tblPr>
      <w:tblStyleRowBandSize w:val="1"/>
      <w:tblStyleColBandSize w:val="1"/>
      <w:tblBorders>
        <w:insideH w:val="single" w:sz="4" w:space="0" w:color="FFFFFF" w:themeColor="background1"/>
      </w:tblBorders>
    </w:tblPr>
    <w:tcPr>
      <w:shd w:val="clear" w:color="auto" w:fill="FAE2D5" w:themeFill="accent2" w:themeFillTint="33"/>
    </w:tcPr>
    <w:tblStylePr w:type="firstRow">
      <w:rPr>
        <w:b/>
        <w:bCs/>
      </w:rPr>
      <w:tblPr/>
      <w:tcPr>
        <w:shd w:val="clear" w:color="auto" w:fill="F6C5AC" w:themeFill="accent2" w:themeFillTint="66"/>
      </w:tcPr>
    </w:tblStylePr>
    <w:tblStylePr w:type="lastRow">
      <w:rPr>
        <w:b/>
        <w:bCs/>
        <w:color w:val="000000" w:themeColor="text1"/>
      </w:rPr>
      <w:tblPr/>
      <w:tcPr>
        <w:shd w:val="clear" w:color="auto" w:fill="F6C5AC" w:themeFill="accent2" w:themeFillTint="66"/>
      </w:tcPr>
    </w:tblStylePr>
    <w:tblStylePr w:type="firstCol">
      <w:rPr>
        <w:color w:val="FFFFFF" w:themeColor="background1"/>
      </w:rPr>
      <w:tblPr/>
      <w:tcPr>
        <w:shd w:val="clear" w:color="auto" w:fill="BF4E14" w:themeFill="accent2" w:themeFillShade="BF"/>
      </w:tcPr>
    </w:tblStylePr>
    <w:tblStylePr w:type="lastCol">
      <w:rPr>
        <w:color w:val="FFFFFF" w:themeColor="background1"/>
      </w:rPr>
      <w:tblPr/>
      <w:tcPr>
        <w:shd w:val="clear" w:color="auto" w:fill="BF4E14" w:themeFill="accent2" w:themeFillShade="BF"/>
      </w:tc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ColorfulGrid-Accent3">
    <w:name w:val="Colorful Grid Accent 3"/>
    <w:basedOn w:val="TableNormal"/>
    <w:uiPriority w:val="73"/>
    <w:semiHidden/>
    <w:unhideWhenUsed/>
    <w:rsid w:val="00953ADB"/>
    <w:pPr>
      <w:spacing w:after="0" w:line="240" w:lineRule="auto"/>
    </w:pPr>
    <w:rPr>
      <w:color w:val="000000" w:themeColor="text1"/>
      <w:lang w:val="fr-FR" w:eastAsia="ja-JP"/>
    </w:rPr>
    <w:tblPr>
      <w:tblStyleRowBandSize w:val="1"/>
      <w:tblStyleColBandSize w:val="1"/>
      <w:tblBorders>
        <w:insideH w:val="single" w:sz="4" w:space="0" w:color="FFFFFF" w:themeColor="background1"/>
      </w:tblBorders>
    </w:tblPr>
    <w:tcPr>
      <w:shd w:val="clear" w:color="auto" w:fill="C1F0C7" w:themeFill="accent3" w:themeFillTint="33"/>
    </w:tcPr>
    <w:tblStylePr w:type="firstRow">
      <w:rPr>
        <w:b/>
        <w:bCs/>
      </w:rPr>
      <w:tblPr/>
      <w:tcPr>
        <w:shd w:val="clear" w:color="auto" w:fill="84E290" w:themeFill="accent3" w:themeFillTint="66"/>
      </w:tcPr>
    </w:tblStylePr>
    <w:tblStylePr w:type="lastRow">
      <w:rPr>
        <w:b/>
        <w:bCs/>
        <w:color w:val="000000" w:themeColor="text1"/>
      </w:rPr>
      <w:tblPr/>
      <w:tcPr>
        <w:shd w:val="clear" w:color="auto" w:fill="84E290" w:themeFill="accent3" w:themeFillTint="66"/>
      </w:tcPr>
    </w:tblStylePr>
    <w:tblStylePr w:type="firstCol">
      <w:rPr>
        <w:color w:val="FFFFFF" w:themeColor="background1"/>
      </w:rPr>
      <w:tblPr/>
      <w:tcPr>
        <w:shd w:val="clear" w:color="auto" w:fill="124F1A" w:themeFill="accent3" w:themeFillShade="BF"/>
      </w:tcPr>
    </w:tblStylePr>
    <w:tblStylePr w:type="lastCol">
      <w:rPr>
        <w:color w:val="FFFFFF" w:themeColor="background1"/>
      </w:rPr>
      <w:tblPr/>
      <w:tcPr>
        <w:shd w:val="clear" w:color="auto" w:fill="124F1A" w:themeFill="accent3" w:themeFillShade="BF"/>
      </w:tc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ColorfulGrid-Accent4">
    <w:name w:val="Colorful Grid Accent 4"/>
    <w:basedOn w:val="TableNormal"/>
    <w:uiPriority w:val="73"/>
    <w:semiHidden/>
    <w:unhideWhenUsed/>
    <w:rsid w:val="00953ADB"/>
    <w:pPr>
      <w:spacing w:after="0" w:line="240" w:lineRule="auto"/>
    </w:pPr>
    <w:rPr>
      <w:color w:val="000000" w:themeColor="text1"/>
      <w:lang w:val="fr-FR" w:eastAsia="ja-JP"/>
    </w:rPr>
    <w:tblPr>
      <w:tblStyleRowBandSize w:val="1"/>
      <w:tblStyleColBandSize w:val="1"/>
      <w:tblBorders>
        <w:insideH w:val="single" w:sz="4" w:space="0" w:color="FFFFFF" w:themeColor="background1"/>
      </w:tblBorders>
    </w:tblPr>
    <w:tcPr>
      <w:shd w:val="clear" w:color="auto" w:fill="CAEDFB" w:themeFill="accent4" w:themeFillTint="33"/>
    </w:tcPr>
    <w:tblStylePr w:type="firstRow">
      <w:rPr>
        <w:b/>
        <w:bCs/>
      </w:rPr>
      <w:tblPr/>
      <w:tcPr>
        <w:shd w:val="clear" w:color="auto" w:fill="95DCF7" w:themeFill="accent4" w:themeFillTint="66"/>
      </w:tcPr>
    </w:tblStylePr>
    <w:tblStylePr w:type="lastRow">
      <w:rPr>
        <w:b/>
        <w:bCs/>
        <w:color w:val="000000" w:themeColor="text1"/>
      </w:rPr>
      <w:tblPr/>
      <w:tcPr>
        <w:shd w:val="clear" w:color="auto" w:fill="95DCF7" w:themeFill="accent4" w:themeFillTint="66"/>
      </w:tcPr>
    </w:tblStylePr>
    <w:tblStylePr w:type="firstCol">
      <w:rPr>
        <w:color w:val="FFFFFF" w:themeColor="background1"/>
      </w:rPr>
      <w:tblPr/>
      <w:tcPr>
        <w:shd w:val="clear" w:color="auto" w:fill="0B769F" w:themeFill="accent4" w:themeFillShade="BF"/>
      </w:tcPr>
    </w:tblStylePr>
    <w:tblStylePr w:type="lastCol">
      <w:rPr>
        <w:color w:val="FFFFFF" w:themeColor="background1"/>
      </w:rPr>
      <w:tblPr/>
      <w:tcPr>
        <w:shd w:val="clear" w:color="auto" w:fill="0B769F" w:themeFill="accent4" w:themeFillShade="BF"/>
      </w:tc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ColorfulGrid-Accent5">
    <w:name w:val="Colorful Grid Accent 5"/>
    <w:basedOn w:val="TableNormal"/>
    <w:uiPriority w:val="73"/>
    <w:semiHidden/>
    <w:unhideWhenUsed/>
    <w:rsid w:val="00953ADB"/>
    <w:pPr>
      <w:spacing w:after="0" w:line="240" w:lineRule="auto"/>
    </w:pPr>
    <w:rPr>
      <w:color w:val="000000" w:themeColor="text1"/>
      <w:lang w:val="fr-FR" w:eastAsia="ja-JP"/>
    </w:rPr>
    <w:tblPr>
      <w:tblStyleRowBandSize w:val="1"/>
      <w:tblStyleColBandSize w:val="1"/>
      <w:tblBorders>
        <w:insideH w:val="single" w:sz="4" w:space="0" w:color="FFFFFF" w:themeColor="background1"/>
      </w:tblBorders>
    </w:tblPr>
    <w:tcPr>
      <w:shd w:val="clear" w:color="auto" w:fill="F2CEED" w:themeFill="accent5" w:themeFillTint="33"/>
    </w:tcPr>
    <w:tblStylePr w:type="firstRow">
      <w:rPr>
        <w:b/>
        <w:bCs/>
      </w:rPr>
      <w:tblPr/>
      <w:tcPr>
        <w:shd w:val="clear" w:color="auto" w:fill="E59EDC" w:themeFill="accent5" w:themeFillTint="66"/>
      </w:tcPr>
    </w:tblStylePr>
    <w:tblStylePr w:type="lastRow">
      <w:rPr>
        <w:b/>
        <w:bCs/>
        <w:color w:val="000000" w:themeColor="text1"/>
      </w:rPr>
      <w:tblPr/>
      <w:tcPr>
        <w:shd w:val="clear" w:color="auto" w:fill="E59EDC" w:themeFill="accent5" w:themeFillTint="66"/>
      </w:tcPr>
    </w:tblStylePr>
    <w:tblStylePr w:type="firstCol">
      <w:rPr>
        <w:color w:val="FFFFFF" w:themeColor="background1"/>
      </w:rPr>
      <w:tblPr/>
      <w:tcPr>
        <w:shd w:val="clear" w:color="auto" w:fill="77206D" w:themeFill="accent5" w:themeFillShade="BF"/>
      </w:tcPr>
    </w:tblStylePr>
    <w:tblStylePr w:type="lastCol">
      <w:rPr>
        <w:color w:val="FFFFFF" w:themeColor="background1"/>
      </w:rPr>
      <w:tblPr/>
      <w:tcPr>
        <w:shd w:val="clear" w:color="auto" w:fill="77206D" w:themeFill="accent5" w:themeFillShade="BF"/>
      </w:tc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ColorfulGrid-Accent6">
    <w:name w:val="Colorful Grid Accent 6"/>
    <w:basedOn w:val="TableNormal"/>
    <w:uiPriority w:val="73"/>
    <w:semiHidden/>
    <w:unhideWhenUsed/>
    <w:rsid w:val="00953ADB"/>
    <w:pPr>
      <w:spacing w:after="0" w:line="240" w:lineRule="auto"/>
    </w:pPr>
    <w:rPr>
      <w:color w:val="000000" w:themeColor="text1"/>
      <w:lang w:val="fr-FR" w:eastAsia="ja-JP"/>
    </w:rPr>
    <w:tblPr>
      <w:tblStyleRowBandSize w:val="1"/>
      <w:tblStyleColBandSize w:val="1"/>
      <w:tblBorders>
        <w:insideH w:val="single" w:sz="4" w:space="0" w:color="FFFFFF" w:themeColor="background1"/>
      </w:tblBorders>
    </w:tblPr>
    <w:tcPr>
      <w:shd w:val="clear" w:color="auto" w:fill="D9F2D0" w:themeFill="accent6" w:themeFillTint="33"/>
    </w:tcPr>
    <w:tblStylePr w:type="firstRow">
      <w:rPr>
        <w:b/>
        <w:bCs/>
      </w:rPr>
      <w:tblPr/>
      <w:tcPr>
        <w:shd w:val="clear" w:color="auto" w:fill="B3E5A1" w:themeFill="accent6" w:themeFillTint="66"/>
      </w:tcPr>
    </w:tblStylePr>
    <w:tblStylePr w:type="lastRow">
      <w:rPr>
        <w:b/>
        <w:bCs/>
        <w:color w:val="000000" w:themeColor="text1"/>
      </w:rPr>
      <w:tblPr/>
      <w:tcPr>
        <w:shd w:val="clear" w:color="auto" w:fill="B3E5A1" w:themeFill="accent6" w:themeFillTint="66"/>
      </w:tcPr>
    </w:tblStylePr>
    <w:tblStylePr w:type="firstCol">
      <w:rPr>
        <w:color w:val="FFFFFF" w:themeColor="background1"/>
      </w:rPr>
      <w:tblPr/>
      <w:tcPr>
        <w:shd w:val="clear" w:color="auto" w:fill="3A7C22" w:themeFill="accent6" w:themeFillShade="BF"/>
      </w:tcPr>
    </w:tblStylePr>
    <w:tblStylePr w:type="lastCol">
      <w:rPr>
        <w:color w:val="FFFFFF" w:themeColor="background1"/>
      </w:rPr>
      <w:tblPr/>
      <w:tcPr>
        <w:shd w:val="clear" w:color="auto" w:fill="3A7C22" w:themeFill="accent6" w:themeFillShade="BF"/>
      </w:tc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ColorfulList">
    <w:name w:val="Colorful List"/>
    <w:basedOn w:val="TableNormal"/>
    <w:uiPriority w:val="72"/>
    <w:semiHidden/>
    <w:unhideWhenUsed/>
    <w:rsid w:val="00953ADB"/>
    <w:pPr>
      <w:spacing w:after="0" w:line="240" w:lineRule="auto"/>
    </w:pPr>
    <w:rPr>
      <w:color w:val="000000" w:themeColor="text1"/>
      <w:lang w:val="fr-FR" w:eastAsia="ja-JP"/>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953ADB"/>
    <w:pPr>
      <w:spacing w:after="0" w:line="240" w:lineRule="auto"/>
    </w:pPr>
    <w:rPr>
      <w:color w:val="000000" w:themeColor="text1"/>
      <w:lang w:val="fr-FR" w:eastAsia="ja-JP"/>
    </w:rPr>
    <w:tblPr>
      <w:tblStyleRowBandSize w:val="1"/>
      <w:tblStyleColBandSize w:val="1"/>
    </w:tblPr>
    <w:tcPr>
      <w:shd w:val="clear" w:color="auto" w:fill="E0F2FA" w:themeFill="accent1"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2DEF2" w:themeFill="accent1" w:themeFillTint="3F"/>
      </w:tcPr>
    </w:tblStylePr>
    <w:tblStylePr w:type="band1Horz">
      <w:tblPr/>
      <w:tcPr>
        <w:shd w:val="clear" w:color="auto" w:fill="C1E4F5" w:themeFill="accent1" w:themeFillTint="33"/>
      </w:tcPr>
    </w:tblStylePr>
  </w:style>
  <w:style w:type="table" w:styleId="ColorfulList-Accent2">
    <w:name w:val="Colorful List Accent 2"/>
    <w:basedOn w:val="TableNormal"/>
    <w:uiPriority w:val="72"/>
    <w:semiHidden/>
    <w:unhideWhenUsed/>
    <w:rsid w:val="00953ADB"/>
    <w:pPr>
      <w:spacing w:after="0" w:line="240" w:lineRule="auto"/>
    </w:pPr>
    <w:rPr>
      <w:color w:val="000000" w:themeColor="text1"/>
      <w:lang w:val="fr-FR" w:eastAsia="ja-JP"/>
    </w:rPr>
    <w:tblPr>
      <w:tblStyleRowBandSize w:val="1"/>
      <w:tblStyleColBandSize w:val="1"/>
    </w:tblPr>
    <w:tcPr>
      <w:shd w:val="clear" w:color="auto" w:fill="FCF0EA" w:themeFill="accent2" w:themeFillTint="19"/>
    </w:tcPr>
    <w:tblStylePr w:type="firstRow">
      <w:rPr>
        <w:b/>
        <w:bCs/>
        <w:color w:val="FFFFFF" w:themeColor="background1"/>
      </w:rPr>
      <w:tblPr/>
      <w:tcPr>
        <w:tcBorders>
          <w:bottom w:val="single" w:sz="12" w:space="0" w:color="FFFFFF" w:themeColor="background1"/>
        </w:tcBorders>
        <w:shd w:val="clear" w:color="auto" w:fill="CC5416" w:themeFill="accent2" w:themeFillShade="CC"/>
      </w:tcPr>
    </w:tblStylePr>
    <w:tblStylePr w:type="lastRow">
      <w:rPr>
        <w:b/>
        <w:bCs/>
        <w:color w:val="CC54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9DBCC" w:themeFill="accent2" w:themeFillTint="3F"/>
      </w:tcPr>
    </w:tblStylePr>
    <w:tblStylePr w:type="band1Horz">
      <w:tblPr/>
      <w:tcPr>
        <w:shd w:val="clear" w:color="auto" w:fill="FAE2D5" w:themeFill="accent2" w:themeFillTint="33"/>
      </w:tcPr>
    </w:tblStylePr>
  </w:style>
  <w:style w:type="table" w:styleId="ColorfulList-Accent3">
    <w:name w:val="Colorful List Accent 3"/>
    <w:basedOn w:val="TableNormal"/>
    <w:uiPriority w:val="72"/>
    <w:semiHidden/>
    <w:unhideWhenUsed/>
    <w:rsid w:val="00953ADB"/>
    <w:pPr>
      <w:spacing w:after="0" w:line="240" w:lineRule="auto"/>
    </w:pPr>
    <w:rPr>
      <w:color w:val="000000" w:themeColor="text1"/>
      <w:lang w:val="fr-FR" w:eastAsia="ja-JP"/>
    </w:rPr>
    <w:tblPr>
      <w:tblStyleRowBandSize w:val="1"/>
      <w:tblStyleColBandSize w:val="1"/>
    </w:tblPr>
    <w:tcPr>
      <w:shd w:val="clear" w:color="auto" w:fill="E0F8E3" w:themeFill="accent3" w:themeFillTint="19"/>
    </w:tcPr>
    <w:tblStylePr w:type="firstRow">
      <w:rPr>
        <w:b/>
        <w:bCs/>
        <w:color w:val="FFFFFF" w:themeColor="background1"/>
      </w:rPr>
      <w:tblPr/>
      <w:tcPr>
        <w:tcBorders>
          <w:bottom w:val="single" w:sz="12" w:space="0" w:color="FFFFFF" w:themeColor="background1"/>
        </w:tcBorders>
        <w:shd w:val="clear" w:color="auto" w:fill="0C7EAA" w:themeFill="accent4" w:themeFillShade="CC"/>
      </w:tcPr>
    </w:tblStylePr>
    <w:tblStylePr w:type="lastRow">
      <w:rPr>
        <w:b/>
        <w:bCs/>
        <w:color w:val="0C7EAA"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3EDBA" w:themeFill="accent3" w:themeFillTint="3F"/>
      </w:tcPr>
    </w:tblStylePr>
    <w:tblStylePr w:type="band1Horz">
      <w:tblPr/>
      <w:tcPr>
        <w:shd w:val="clear" w:color="auto" w:fill="C1F0C7" w:themeFill="accent3" w:themeFillTint="33"/>
      </w:tcPr>
    </w:tblStylePr>
  </w:style>
  <w:style w:type="table" w:styleId="ColorfulList-Accent4">
    <w:name w:val="Colorful List Accent 4"/>
    <w:basedOn w:val="TableNormal"/>
    <w:uiPriority w:val="72"/>
    <w:semiHidden/>
    <w:unhideWhenUsed/>
    <w:rsid w:val="00953ADB"/>
    <w:pPr>
      <w:spacing w:after="0" w:line="240" w:lineRule="auto"/>
    </w:pPr>
    <w:rPr>
      <w:color w:val="000000" w:themeColor="text1"/>
      <w:lang w:val="fr-FR" w:eastAsia="ja-JP"/>
    </w:rPr>
    <w:tblPr>
      <w:tblStyleRowBandSize w:val="1"/>
      <w:tblStyleColBandSize w:val="1"/>
    </w:tblPr>
    <w:tcPr>
      <w:shd w:val="clear" w:color="auto" w:fill="E5F6FD" w:themeFill="accent4" w:themeFillTint="19"/>
    </w:tcPr>
    <w:tblStylePr w:type="firstRow">
      <w:rPr>
        <w:b/>
        <w:bCs/>
        <w:color w:val="FFFFFF" w:themeColor="background1"/>
      </w:rPr>
      <w:tblPr/>
      <w:tcPr>
        <w:tcBorders>
          <w:bottom w:val="single" w:sz="12" w:space="0" w:color="FFFFFF" w:themeColor="background1"/>
        </w:tcBorders>
        <w:shd w:val="clear" w:color="auto" w:fill="14551C" w:themeFill="accent3" w:themeFillShade="CC"/>
      </w:tcPr>
    </w:tblStylePr>
    <w:tblStylePr w:type="lastRow">
      <w:rPr>
        <w:b/>
        <w:bCs/>
        <w:color w:val="14551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DE9FA" w:themeFill="accent4" w:themeFillTint="3F"/>
      </w:tcPr>
    </w:tblStylePr>
    <w:tblStylePr w:type="band1Horz">
      <w:tblPr/>
      <w:tcPr>
        <w:shd w:val="clear" w:color="auto" w:fill="CAEDFB" w:themeFill="accent4" w:themeFillTint="33"/>
      </w:tcPr>
    </w:tblStylePr>
  </w:style>
  <w:style w:type="table" w:styleId="ColorfulList-Accent5">
    <w:name w:val="Colorful List Accent 5"/>
    <w:basedOn w:val="TableNormal"/>
    <w:uiPriority w:val="72"/>
    <w:semiHidden/>
    <w:unhideWhenUsed/>
    <w:rsid w:val="00953ADB"/>
    <w:pPr>
      <w:spacing w:after="0" w:line="240" w:lineRule="auto"/>
    </w:pPr>
    <w:rPr>
      <w:color w:val="000000" w:themeColor="text1"/>
      <w:lang w:val="fr-FR" w:eastAsia="ja-JP"/>
    </w:rPr>
    <w:tblPr>
      <w:tblStyleRowBandSize w:val="1"/>
      <w:tblStyleColBandSize w:val="1"/>
    </w:tblPr>
    <w:tcPr>
      <w:shd w:val="clear" w:color="auto" w:fill="F8E7F6" w:themeFill="accent5" w:themeFillTint="19"/>
    </w:tcPr>
    <w:tblStylePr w:type="firstRow">
      <w:rPr>
        <w:b/>
        <w:bCs/>
        <w:color w:val="FFFFFF" w:themeColor="background1"/>
      </w:rPr>
      <w:tblPr/>
      <w:tcPr>
        <w:tcBorders>
          <w:bottom w:val="single" w:sz="12" w:space="0" w:color="FFFFFF" w:themeColor="background1"/>
        </w:tcBorders>
        <w:shd w:val="clear" w:color="auto" w:fill="3E8524" w:themeFill="accent6" w:themeFillShade="CC"/>
      </w:tcPr>
    </w:tblStylePr>
    <w:tblStylePr w:type="lastRow">
      <w:rPr>
        <w:b/>
        <w:bCs/>
        <w:color w:val="3E852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C3E9" w:themeFill="accent5" w:themeFillTint="3F"/>
      </w:tcPr>
    </w:tblStylePr>
    <w:tblStylePr w:type="band1Horz">
      <w:tblPr/>
      <w:tcPr>
        <w:shd w:val="clear" w:color="auto" w:fill="F2CEED" w:themeFill="accent5" w:themeFillTint="33"/>
      </w:tcPr>
    </w:tblStylePr>
  </w:style>
  <w:style w:type="table" w:styleId="ColorfulList-Accent6">
    <w:name w:val="Colorful List Accent 6"/>
    <w:basedOn w:val="TableNormal"/>
    <w:uiPriority w:val="72"/>
    <w:semiHidden/>
    <w:unhideWhenUsed/>
    <w:rsid w:val="00953ADB"/>
    <w:pPr>
      <w:spacing w:after="0" w:line="240" w:lineRule="auto"/>
    </w:pPr>
    <w:rPr>
      <w:color w:val="000000" w:themeColor="text1"/>
      <w:lang w:val="fr-FR" w:eastAsia="ja-JP"/>
    </w:rPr>
    <w:tblPr>
      <w:tblStyleRowBandSize w:val="1"/>
      <w:tblStyleColBandSize w:val="1"/>
    </w:tblPr>
    <w:tcPr>
      <w:shd w:val="clear" w:color="auto" w:fill="ECF8E8" w:themeFill="accent6" w:themeFillTint="19"/>
    </w:tcPr>
    <w:tblStylePr w:type="firstRow">
      <w:rPr>
        <w:b/>
        <w:bCs/>
        <w:color w:val="FFFFFF" w:themeColor="background1"/>
      </w:rPr>
      <w:tblPr/>
      <w:tcPr>
        <w:tcBorders>
          <w:bottom w:val="single" w:sz="12" w:space="0" w:color="FFFFFF" w:themeColor="background1"/>
        </w:tcBorders>
        <w:shd w:val="clear" w:color="auto" w:fill="7F2275" w:themeFill="accent5" w:themeFillShade="CC"/>
      </w:tcPr>
    </w:tblStylePr>
    <w:tblStylePr w:type="lastRow">
      <w:rPr>
        <w:b/>
        <w:bCs/>
        <w:color w:val="7F227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0EFC5" w:themeFill="accent6" w:themeFillTint="3F"/>
      </w:tcPr>
    </w:tblStylePr>
    <w:tblStylePr w:type="band1Horz">
      <w:tblPr/>
      <w:tcPr>
        <w:shd w:val="clear" w:color="auto" w:fill="D9F2D0" w:themeFill="accent6" w:themeFillTint="33"/>
      </w:tcPr>
    </w:tblStylePr>
  </w:style>
  <w:style w:type="table" w:styleId="ColorfulShading">
    <w:name w:val="Colorful Shading"/>
    <w:basedOn w:val="TableNormal"/>
    <w:uiPriority w:val="71"/>
    <w:semiHidden/>
    <w:unhideWhenUsed/>
    <w:rsid w:val="00953ADB"/>
    <w:pPr>
      <w:spacing w:after="0" w:line="240" w:lineRule="auto"/>
    </w:pPr>
    <w:rPr>
      <w:color w:val="000000" w:themeColor="text1"/>
      <w:lang w:val="fr-FR" w:eastAsia="ja-JP"/>
    </w:rPr>
    <w:tblPr>
      <w:tblStyleRowBandSize w:val="1"/>
      <w:tblStyleColBandSize w:val="1"/>
      <w:tblBorders>
        <w:top w:val="single" w:sz="24" w:space="0" w:color="E97132"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953ADB"/>
    <w:pPr>
      <w:spacing w:after="0" w:line="240" w:lineRule="auto"/>
    </w:pPr>
    <w:rPr>
      <w:color w:val="000000" w:themeColor="text1"/>
      <w:lang w:val="fr-FR" w:eastAsia="ja-JP"/>
    </w:rPr>
    <w:tblPr>
      <w:tblStyleRowBandSize w:val="1"/>
      <w:tblStyleColBandSize w:val="1"/>
      <w:tblBorders>
        <w:top w:val="single" w:sz="24" w:space="0" w:color="E97132" w:themeColor="accent2"/>
        <w:left w:val="single" w:sz="4" w:space="0" w:color="156082" w:themeColor="accent1"/>
        <w:bottom w:val="single" w:sz="4" w:space="0" w:color="156082" w:themeColor="accent1"/>
        <w:right w:val="single" w:sz="4" w:space="0" w:color="156082" w:themeColor="accent1"/>
        <w:insideH w:val="single" w:sz="4" w:space="0" w:color="FFFFFF" w:themeColor="background1"/>
        <w:insideV w:val="single" w:sz="4" w:space="0" w:color="FFFFFF" w:themeColor="background1"/>
      </w:tblBorders>
    </w:tblPr>
    <w:tcPr>
      <w:shd w:val="clear" w:color="auto" w:fill="E0F2FA" w:themeFill="accent1"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C394D" w:themeFill="accent1" w:themeFillShade="99"/>
      </w:tcPr>
    </w:tblStylePr>
    <w:tblStylePr w:type="firstCol">
      <w:rPr>
        <w:color w:val="FFFFFF" w:themeColor="background1"/>
      </w:rPr>
      <w:tblPr/>
      <w:tcPr>
        <w:tcBorders>
          <w:top w:val="nil"/>
          <w:left w:val="nil"/>
          <w:bottom w:val="nil"/>
          <w:right w:val="nil"/>
          <w:insideH w:val="single" w:sz="4" w:space="0" w:color="0C394D" w:themeColor="accent1" w:themeShade="99"/>
          <w:insideV w:val="nil"/>
        </w:tcBorders>
        <w:shd w:val="clear" w:color="auto" w:fill="0C394D"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C394D" w:themeFill="accent1" w:themeFillShade="99"/>
      </w:tcPr>
    </w:tblStylePr>
    <w:tblStylePr w:type="band1Vert">
      <w:tblPr/>
      <w:tcPr>
        <w:shd w:val="clear" w:color="auto" w:fill="83CAEB" w:themeFill="accent1" w:themeFillTint="66"/>
      </w:tcPr>
    </w:tblStylePr>
    <w:tblStylePr w:type="band1Horz">
      <w:tblPr/>
      <w:tcPr>
        <w:shd w:val="clear" w:color="auto" w:fill="64BDE6"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953ADB"/>
    <w:pPr>
      <w:spacing w:after="0" w:line="240" w:lineRule="auto"/>
    </w:pPr>
    <w:rPr>
      <w:color w:val="000000" w:themeColor="text1"/>
      <w:lang w:val="fr-FR" w:eastAsia="ja-JP"/>
    </w:rPr>
    <w:tblPr>
      <w:tblStyleRowBandSize w:val="1"/>
      <w:tblStyleColBandSize w:val="1"/>
      <w:tblBorders>
        <w:top w:val="single" w:sz="24" w:space="0" w:color="E97132" w:themeColor="accent2"/>
        <w:left w:val="single" w:sz="4" w:space="0" w:color="E97132" w:themeColor="accent2"/>
        <w:bottom w:val="single" w:sz="4" w:space="0" w:color="E97132" w:themeColor="accent2"/>
        <w:right w:val="single" w:sz="4" w:space="0" w:color="E97132" w:themeColor="accent2"/>
        <w:insideH w:val="single" w:sz="4" w:space="0" w:color="FFFFFF" w:themeColor="background1"/>
        <w:insideV w:val="single" w:sz="4" w:space="0" w:color="FFFFFF" w:themeColor="background1"/>
      </w:tblBorders>
    </w:tblPr>
    <w:tcPr>
      <w:shd w:val="clear" w:color="auto" w:fill="FCF0EA" w:themeFill="accent2" w:themeFillTint="19"/>
    </w:tcPr>
    <w:tblStylePr w:type="firstRow">
      <w:rPr>
        <w:b/>
        <w:bCs/>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3F10" w:themeFill="accent2" w:themeFillShade="99"/>
      </w:tcPr>
    </w:tblStylePr>
    <w:tblStylePr w:type="firstCol">
      <w:rPr>
        <w:color w:val="FFFFFF" w:themeColor="background1"/>
      </w:rPr>
      <w:tblPr/>
      <w:tcPr>
        <w:tcBorders>
          <w:top w:val="nil"/>
          <w:left w:val="nil"/>
          <w:bottom w:val="nil"/>
          <w:right w:val="nil"/>
          <w:insideH w:val="single" w:sz="4" w:space="0" w:color="993F10" w:themeColor="accent2" w:themeShade="99"/>
          <w:insideV w:val="nil"/>
        </w:tcBorders>
        <w:shd w:val="clear" w:color="auto" w:fill="993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3F10" w:themeFill="accent2" w:themeFillShade="99"/>
      </w:tcPr>
    </w:tblStylePr>
    <w:tblStylePr w:type="band1Vert">
      <w:tblPr/>
      <w:tcPr>
        <w:shd w:val="clear" w:color="auto" w:fill="F6C5AC" w:themeFill="accent2" w:themeFillTint="66"/>
      </w:tcPr>
    </w:tblStylePr>
    <w:tblStylePr w:type="band1Horz">
      <w:tblPr/>
      <w:tcPr>
        <w:shd w:val="clear" w:color="auto" w:fill="F4B798"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953ADB"/>
    <w:pPr>
      <w:spacing w:after="0" w:line="240" w:lineRule="auto"/>
    </w:pPr>
    <w:rPr>
      <w:color w:val="000000" w:themeColor="text1"/>
      <w:lang w:val="fr-FR" w:eastAsia="ja-JP"/>
    </w:rPr>
    <w:tblPr>
      <w:tblStyleRowBandSize w:val="1"/>
      <w:tblStyleColBandSize w:val="1"/>
      <w:tblBorders>
        <w:top w:val="single" w:sz="24" w:space="0" w:color="0F9ED5" w:themeColor="accent4"/>
        <w:left w:val="single" w:sz="4" w:space="0" w:color="196B24" w:themeColor="accent3"/>
        <w:bottom w:val="single" w:sz="4" w:space="0" w:color="196B24" w:themeColor="accent3"/>
        <w:right w:val="single" w:sz="4" w:space="0" w:color="196B24" w:themeColor="accent3"/>
        <w:insideH w:val="single" w:sz="4" w:space="0" w:color="FFFFFF" w:themeColor="background1"/>
        <w:insideV w:val="single" w:sz="4" w:space="0" w:color="FFFFFF" w:themeColor="background1"/>
      </w:tblBorders>
    </w:tblPr>
    <w:tcPr>
      <w:shd w:val="clear" w:color="auto" w:fill="E0F8E3" w:themeFill="accent3" w:themeFillTint="19"/>
    </w:tcPr>
    <w:tblStylePr w:type="firstRow">
      <w:rPr>
        <w:b/>
        <w:bCs/>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F4015" w:themeFill="accent3" w:themeFillShade="99"/>
      </w:tcPr>
    </w:tblStylePr>
    <w:tblStylePr w:type="firstCol">
      <w:rPr>
        <w:color w:val="FFFFFF" w:themeColor="background1"/>
      </w:rPr>
      <w:tblPr/>
      <w:tcPr>
        <w:tcBorders>
          <w:top w:val="nil"/>
          <w:left w:val="nil"/>
          <w:bottom w:val="nil"/>
          <w:right w:val="nil"/>
          <w:insideH w:val="single" w:sz="4" w:space="0" w:color="0F4015" w:themeColor="accent3" w:themeShade="99"/>
          <w:insideV w:val="nil"/>
        </w:tcBorders>
        <w:shd w:val="clear" w:color="auto" w:fill="0F4015"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0F4015" w:themeFill="accent3" w:themeFillShade="99"/>
      </w:tcPr>
    </w:tblStylePr>
    <w:tblStylePr w:type="band1Vert">
      <w:tblPr/>
      <w:tcPr>
        <w:shd w:val="clear" w:color="auto" w:fill="84E290" w:themeFill="accent3" w:themeFillTint="66"/>
      </w:tcPr>
    </w:tblStylePr>
    <w:tblStylePr w:type="band1Horz">
      <w:tblPr/>
      <w:tcPr>
        <w:shd w:val="clear" w:color="auto" w:fill="66DB75" w:themeFill="accent3" w:themeFillTint="7F"/>
      </w:tcPr>
    </w:tblStylePr>
  </w:style>
  <w:style w:type="table" w:styleId="ColorfulShading-Accent4">
    <w:name w:val="Colorful Shading Accent 4"/>
    <w:basedOn w:val="TableNormal"/>
    <w:uiPriority w:val="71"/>
    <w:semiHidden/>
    <w:unhideWhenUsed/>
    <w:rsid w:val="00953ADB"/>
    <w:pPr>
      <w:spacing w:after="0" w:line="240" w:lineRule="auto"/>
    </w:pPr>
    <w:rPr>
      <w:color w:val="000000" w:themeColor="text1"/>
      <w:lang w:val="fr-FR" w:eastAsia="ja-JP"/>
    </w:rPr>
    <w:tblPr>
      <w:tblStyleRowBandSize w:val="1"/>
      <w:tblStyleColBandSize w:val="1"/>
      <w:tblBorders>
        <w:top w:val="single" w:sz="24" w:space="0" w:color="196B24" w:themeColor="accent3"/>
        <w:left w:val="single" w:sz="4" w:space="0" w:color="0F9ED5" w:themeColor="accent4"/>
        <w:bottom w:val="single" w:sz="4" w:space="0" w:color="0F9ED5" w:themeColor="accent4"/>
        <w:right w:val="single" w:sz="4" w:space="0" w:color="0F9ED5" w:themeColor="accent4"/>
        <w:insideH w:val="single" w:sz="4" w:space="0" w:color="FFFFFF" w:themeColor="background1"/>
        <w:insideV w:val="single" w:sz="4" w:space="0" w:color="FFFFFF" w:themeColor="background1"/>
      </w:tblBorders>
    </w:tblPr>
    <w:tcPr>
      <w:shd w:val="clear" w:color="auto" w:fill="E5F6FD" w:themeFill="accent4" w:themeFillTint="19"/>
    </w:tcPr>
    <w:tblStylePr w:type="firstRow">
      <w:rPr>
        <w:b/>
        <w:bCs/>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95E7F" w:themeFill="accent4" w:themeFillShade="99"/>
      </w:tcPr>
    </w:tblStylePr>
    <w:tblStylePr w:type="firstCol">
      <w:rPr>
        <w:color w:val="FFFFFF" w:themeColor="background1"/>
      </w:rPr>
      <w:tblPr/>
      <w:tcPr>
        <w:tcBorders>
          <w:top w:val="nil"/>
          <w:left w:val="nil"/>
          <w:bottom w:val="nil"/>
          <w:right w:val="nil"/>
          <w:insideH w:val="single" w:sz="4" w:space="0" w:color="095E7F" w:themeColor="accent4" w:themeShade="99"/>
          <w:insideV w:val="nil"/>
        </w:tcBorders>
        <w:shd w:val="clear" w:color="auto" w:fill="095E7F"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095E7F" w:themeFill="accent4" w:themeFillShade="99"/>
      </w:tcPr>
    </w:tblStylePr>
    <w:tblStylePr w:type="band1Vert">
      <w:tblPr/>
      <w:tcPr>
        <w:shd w:val="clear" w:color="auto" w:fill="95DCF7" w:themeFill="accent4" w:themeFillTint="66"/>
      </w:tcPr>
    </w:tblStylePr>
    <w:tblStylePr w:type="band1Horz">
      <w:tblPr/>
      <w:tcPr>
        <w:shd w:val="clear" w:color="auto" w:fill="7BD3F5"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953ADB"/>
    <w:pPr>
      <w:spacing w:after="0" w:line="240" w:lineRule="auto"/>
    </w:pPr>
    <w:rPr>
      <w:color w:val="000000" w:themeColor="text1"/>
      <w:lang w:val="fr-FR" w:eastAsia="ja-JP"/>
    </w:rPr>
    <w:tblPr>
      <w:tblStyleRowBandSize w:val="1"/>
      <w:tblStyleColBandSize w:val="1"/>
      <w:tblBorders>
        <w:top w:val="single" w:sz="24" w:space="0" w:color="4EA72E" w:themeColor="accent6"/>
        <w:left w:val="single" w:sz="4" w:space="0" w:color="A02B93" w:themeColor="accent5"/>
        <w:bottom w:val="single" w:sz="4" w:space="0" w:color="A02B93" w:themeColor="accent5"/>
        <w:right w:val="single" w:sz="4" w:space="0" w:color="A02B93" w:themeColor="accent5"/>
        <w:insideH w:val="single" w:sz="4" w:space="0" w:color="FFFFFF" w:themeColor="background1"/>
        <w:insideV w:val="single" w:sz="4" w:space="0" w:color="FFFFFF" w:themeColor="background1"/>
      </w:tblBorders>
    </w:tblPr>
    <w:tcPr>
      <w:shd w:val="clear" w:color="auto" w:fill="F8E7F6" w:themeFill="accent5" w:themeFillTint="19"/>
    </w:tcPr>
    <w:tblStylePr w:type="firstRow">
      <w:rPr>
        <w:b/>
        <w:bCs/>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F1957" w:themeFill="accent5" w:themeFillShade="99"/>
      </w:tcPr>
    </w:tblStylePr>
    <w:tblStylePr w:type="firstCol">
      <w:rPr>
        <w:color w:val="FFFFFF" w:themeColor="background1"/>
      </w:rPr>
      <w:tblPr/>
      <w:tcPr>
        <w:tcBorders>
          <w:top w:val="nil"/>
          <w:left w:val="nil"/>
          <w:bottom w:val="nil"/>
          <w:right w:val="nil"/>
          <w:insideH w:val="single" w:sz="4" w:space="0" w:color="5F1957" w:themeColor="accent5" w:themeShade="99"/>
          <w:insideV w:val="nil"/>
        </w:tcBorders>
        <w:shd w:val="clear" w:color="auto" w:fill="5F1957"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F1957" w:themeFill="accent5" w:themeFillShade="99"/>
      </w:tcPr>
    </w:tblStylePr>
    <w:tblStylePr w:type="band1Vert">
      <w:tblPr/>
      <w:tcPr>
        <w:shd w:val="clear" w:color="auto" w:fill="E59EDC" w:themeFill="accent5" w:themeFillTint="66"/>
      </w:tcPr>
    </w:tblStylePr>
    <w:tblStylePr w:type="band1Horz">
      <w:tblPr/>
      <w:tcPr>
        <w:shd w:val="clear" w:color="auto" w:fill="DE86D4"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953ADB"/>
    <w:pPr>
      <w:spacing w:after="0" w:line="240" w:lineRule="auto"/>
    </w:pPr>
    <w:rPr>
      <w:color w:val="000000" w:themeColor="text1"/>
      <w:lang w:val="fr-FR" w:eastAsia="ja-JP"/>
    </w:rPr>
    <w:tblPr>
      <w:tblStyleRowBandSize w:val="1"/>
      <w:tblStyleColBandSize w:val="1"/>
      <w:tblBorders>
        <w:top w:val="single" w:sz="24" w:space="0" w:color="A02B93" w:themeColor="accent5"/>
        <w:left w:val="single" w:sz="4" w:space="0" w:color="4EA72E" w:themeColor="accent6"/>
        <w:bottom w:val="single" w:sz="4" w:space="0" w:color="4EA72E" w:themeColor="accent6"/>
        <w:right w:val="single" w:sz="4" w:space="0" w:color="4EA72E" w:themeColor="accent6"/>
        <w:insideH w:val="single" w:sz="4" w:space="0" w:color="FFFFFF" w:themeColor="background1"/>
        <w:insideV w:val="single" w:sz="4" w:space="0" w:color="FFFFFF" w:themeColor="background1"/>
      </w:tblBorders>
    </w:tblPr>
    <w:tcPr>
      <w:shd w:val="clear" w:color="auto" w:fill="ECF8E8" w:themeFill="accent6" w:themeFillTint="19"/>
    </w:tcPr>
    <w:tblStylePr w:type="firstRow">
      <w:rPr>
        <w:b/>
        <w:bCs/>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641B" w:themeFill="accent6" w:themeFillShade="99"/>
      </w:tcPr>
    </w:tblStylePr>
    <w:tblStylePr w:type="firstCol">
      <w:rPr>
        <w:color w:val="FFFFFF" w:themeColor="background1"/>
      </w:rPr>
      <w:tblPr/>
      <w:tcPr>
        <w:tcBorders>
          <w:top w:val="nil"/>
          <w:left w:val="nil"/>
          <w:bottom w:val="nil"/>
          <w:right w:val="nil"/>
          <w:insideH w:val="single" w:sz="4" w:space="0" w:color="2E641B" w:themeColor="accent6" w:themeShade="99"/>
          <w:insideV w:val="nil"/>
        </w:tcBorders>
        <w:shd w:val="clear" w:color="auto" w:fill="2E641B"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2E641B" w:themeFill="accent6" w:themeFillShade="99"/>
      </w:tcPr>
    </w:tblStylePr>
    <w:tblStylePr w:type="band1Vert">
      <w:tblPr/>
      <w:tcPr>
        <w:shd w:val="clear" w:color="auto" w:fill="B3E5A1" w:themeFill="accent6" w:themeFillTint="66"/>
      </w:tcPr>
    </w:tblStylePr>
    <w:tblStylePr w:type="band1Horz">
      <w:tblPr/>
      <w:tcPr>
        <w:shd w:val="clear" w:color="auto" w:fill="A0DF8A" w:themeFill="accent6" w:themeFillTint="7F"/>
      </w:tcPr>
    </w:tblStylePr>
    <w:tblStylePr w:type="neCell">
      <w:rPr>
        <w:color w:val="000000" w:themeColor="text1"/>
      </w:rPr>
    </w:tblStylePr>
    <w:tblStylePr w:type="nwCell">
      <w:rPr>
        <w:color w:val="000000" w:themeColor="text1"/>
      </w:rPr>
    </w:tblStylePr>
  </w:style>
  <w:style w:type="paragraph" w:styleId="CommentSubject">
    <w:name w:val="annotation subject"/>
    <w:basedOn w:val="CommentText"/>
    <w:next w:val="CommentText"/>
    <w:link w:val="CommentSubjectChar"/>
    <w:uiPriority w:val="99"/>
    <w:semiHidden/>
    <w:unhideWhenUsed/>
    <w:rsid w:val="00953ADB"/>
    <w:rPr>
      <w:b/>
      <w:bCs/>
    </w:rPr>
  </w:style>
  <w:style w:type="character" w:customStyle="1" w:styleId="CommentSubjectChar">
    <w:name w:val="Comment Subject Char"/>
    <w:basedOn w:val="CommentTextChar"/>
    <w:link w:val="CommentSubject"/>
    <w:uiPriority w:val="99"/>
    <w:semiHidden/>
    <w:rsid w:val="00953ADB"/>
    <w:rPr>
      <w:b/>
      <w:bCs/>
      <w:color w:val="404040" w:themeColor="text1" w:themeTint="BF"/>
      <w:kern w:val="0"/>
      <w:sz w:val="22"/>
      <w:szCs w:val="20"/>
      <w:lang w:val="fr-FR" w:eastAsia="ja-JP"/>
      <w14:ligatures w14:val="none"/>
    </w:rPr>
  </w:style>
  <w:style w:type="table" w:styleId="DarkList">
    <w:name w:val="Dark List"/>
    <w:basedOn w:val="TableNormal"/>
    <w:uiPriority w:val="70"/>
    <w:semiHidden/>
    <w:unhideWhenUsed/>
    <w:rsid w:val="00953ADB"/>
    <w:pPr>
      <w:spacing w:after="0" w:line="240" w:lineRule="auto"/>
    </w:pPr>
    <w:rPr>
      <w:color w:val="FFFFFF" w:themeColor="background1"/>
      <w:lang w:val="fr-FR" w:eastAsia="ja-JP"/>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953ADB"/>
    <w:pPr>
      <w:spacing w:after="0" w:line="240" w:lineRule="auto"/>
    </w:pPr>
    <w:rPr>
      <w:color w:val="FFFFFF" w:themeColor="background1"/>
      <w:lang w:val="fr-FR" w:eastAsia="ja-JP"/>
    </w:rPr>
    <w:tblPr>
      <w:tblStyleRowBandSize w:val="1"/>
      <w:tblStyleColBandSize w:val="1"/>
    </w:tblPr>
    <w:tcPr>
      <w:shd w:val="clear" w:color="auto" w:fill="156082"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A2F4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F476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F4761" w:themeFill="accent1" w:themeFillShade="BF"/>
      </w:tcPr>
    </w:tblStylePr>
    <w:tblStylePr w:type="band1Vert">
      <w:tblPr/>
      <w:tcPr>
        <w:tcBorders>
          <w:top w:val="nil"/>
          <w:left w:val="nil"/>
          <w:bottom w:val="nil"/>
          <w:right w:val="nil"/>
          <w:insideH w:val="nil"/>
          <w:insideV w:val="nil"/>
        </w:tcBorders>
        <w:shd w:val="clear" w:color="auto" w:fill="0F4761" w:themeFill="accent1" w:themeFillShade="BF"/>
      </w:tcPr>
    </w:tblStylePr>
    <w:tblStylePr w:type="band1Horz">
      <w:tblPr/>
      <w:tcPr>
        <w:tcBorders>
          <w:top w:val="nil"/>
          <w:left w:val="nil"/>
          <w:bottom w:val="nil"/>
          <w:right w:val="nil"/>
          <w:insideH w:val="nil"/>
          <w:insideV w:val="nil"/>
        </w:tcBorders>
        <w:shd w:val="clear" w:color="auto" w:fill="0F4761" w:themeFill="accent1" w:themeFillShade="BF"/>
      </w:tcPr>
    </w:tblStylePr>
  </w:style>
  <w:style w:type="table" w:styleId="DarkList-Accent2">
    <w:name w:val="Dark List Accent 2"/>
    <w:basedOn w:val="TableNormal"/>
    <w:uiPriority w:val="70"/>
    <w:semiHidden/>
    <w:unhideWhenUsed/>
    <w:rsid w:val="00953ADB"/>
    <w:pPr>
      <w:spacing w:after="0" w:line="240" w:lineRule="auto"/>
    </w:pPr>
    <w:rPr>
      <w:color w:val="FFFFFF" w:themeColor="background1"/>
      <w:lang w:val="fr-FR" w:eastAsia="ja-JP"/>
    </w:rPr>
    <w:tblPr>
      <w:tblStyleRowBandSize w:val="1"/>
      <w:tblStyleColBandSize w:val="1"/>
    </w:tblPr>
    <w:tcPr>
      <w:shd w:val="clear" w:color="auto" w:fill="E97132"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340D"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4E1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4E14" w:themeFill="accent2" w:themeFillShade="BF"/>
      </w:tcPr>
    </w:tblStylePr>
    <w:tblStylePr w:type="band1Vert">
      <w:tblPr/>
      <w:tcPr>
        <w:tcBorders>
          <w:top w:val="nil"/>
          <w:left w:val="nil"/>
          <w:bottom w:val="nil"/>
          <w:right w:val="nil"/>
          <w:insideH w:val="nil"/>
          <w:insideV w:val="nil"/>
        </w:tcBorders>
        <w:shd w:val="clear" w:color="auto" w:fill="BF4E14" w:themeFill="accent2" w:themeFillShade="BF"/>
      </w:tcPr>
    </w:tblStylePr>
    <w:tblStylePr w:type="band1Horz">
      <w:tblPr/>
      <w:tcPr>
        <w:tcBorders>
          <w:top w:val="nil"/>
          <w:left w:val="nil"/>
          <w:bottom w:val="nil"/>
          <w:right w:val="nil"/>
          <w:insideH w:val="nil"/>
          <w:insideV w:val="nil"/>
        </w:tcBorders>
        <w:shd w:val="clear" w:color="auto" w:fill="BF4E14" w:themeFill="accent2" w:themeFillShade="BF"/>
      </w:tcPr>
    </w:tblStylePr>
  </w:style>
  <w:style w:type="table" w:styleId="DarkList-Accent3">
    <w:name w:val="Dark List Accent 3"/>
    <w:basedOn w:val="TableNormal"/>
    <w:uiPriority w:val="70"/>
    <w:semiHidden/>
    <w:unhideWhenUsed/>
    <w:rsid w:val="00953ADB"/>
    <w:pPr>
      <w:spacing w:after="0" w:line="240" w:lineRule="auto"/>
    </w:pPr>
    <w:rPr>
      <w:color w:val="FFFFFF" w:themeColor="background1"/>
      <w:lang w:val="fr-FR" w:eastAsia="ja-JP"/>
    </w:rPr>
    <w:tblPr>
      <w:tblStyleRowBandSize w:val="1"/>
      <w:tblStyleColBandSize w:val="1"/>
    </w:tblPr>
    <w:tcPr>
      <w:shd w:val="clear" w:color="auto" w:fill="196B24"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C3511"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124F1A"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124F1A" w:themeFill="accent3" w:themeFillShade="BF"/>
      </w:tcPr>
    </w:tblStylePr>
    <w:tblStylePr w:type="band1Vert">
      <w:tblPr/>
      <w:tcPr>
        <w:tcBorders>
          <w:top w:val="nil"/>
          <w:left w:val="nil"/>
          <w:bottom w:val="nil"/>
          <w:right w:val="nil"/>
          <w:insideH w:val="nil"/>
          <w:insideV w:val="nil"/>
        </w:tcBorders>
        <w:shd w:val="clear" w:color="auto" w:fill="124F1A" w:themeFill="accent3" w:themeFillShade="BF"/>
      </w:tcPr>
    </w:tblStylePr>
    <w:tblStylePr w:type="band1Horz">
      <w:tblPr/>
      <w:tcPr>
        <w:tcBorders>
          <w:top w:val="nil"/>
          <w:left w:val="nil"/>
          <w:bottom w:val="nil"/>
          <w:right w:val="nil"/>
          <w:insideH w:val="nil"/>
          <w:insideV w:val="nil"/>
        </w:tcBorders>
        <w:shd w:val="clear" w:color="auto" w:fill="124F1A" w:themeFill="accent3" w:themeFillShade="BF"/>
      </w:tcPr>
    </w:tblStylePr>
  </w:style>
  <w:style w:type="table" w:styleId="DarkList-Accent4">
    <w:name w:val="Dark List Accent 4"/>
    <w:basedOn w:val="TableNormal"/>
    <w:uiPriority w:val="70"/>
    <w:semiHidden/>
    <w:unhideWhenUsed/>
    <w:rsid w:val="00953ADB"/>
    <w:pPr>
      <w:spacing w:after="0" w:line="240" w:lineRule="auto"/>
    </w:pPr>
    <w:rPr>
      <w:color w:val="FFFFFF" w:themeColor="background1"/>
      <w:lang w:val="fr-FR" w:eastAsia="ja-JP"/>
    </w:rPr>
    <w:tblPr>
      <w:tblStyleRowBandSize w:val="1"/>
      <w:tblStyleColBandSize w:val="1"/>
    </w:tblPr>
    <w:tcPr>
      <w:shd w:val="clear" w:color="auto" w:fill="0F9ED5"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74E69"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0B769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0B769F" w:themeFill="accent4" w:themeFillShade="BF"/>
      </w:tcPr>
    </w:tblStylePr>
    <w:tblStylePr w:type="band1Vert">
      <w:tblPr/>
      <w:tcPr>
        <w:tcBorders>
          <w:top w:val="nil"/>
          <w:left w:val="nil"/>
          <w:bottom w:val="nil"/>
          <w:right w:val="nil"/>
          <w:insideH w:val="nil"/>
          <w:insideV w:val="nil"/>
        </w:tcBorders>
        <w:shd w:val="clear" w:color="auto" w:fill="0B769F" w:themeFill="accent4" w:themeFillShade="BF"/>
      </w:tcPr>
    </w:tblStylePr>
    <w:tblStylePr w:type="band1Horz">
      <w:tblPr/>
      <w:tcPr>
        <w:tcBorders>
          <w:top w:val="nil"/>
          <w:left w:val="nil"/>
          <w:bottom w:val="nil"/>
          <w:right w:val="nil"/>
          <w:insideH w:val="nil"/>
          <w:insideV w:val="nil"/>
        </w:tcBorders>
        <w:shd w:val="clear" w:color="auto" w:fill="0B769F" w:themeFill="accent4" w:themeFillShade="BF"/>
      </w:tcPr>
    </w:tblStylePr>
  </w:style>
  <w:style w:type="table" w:styleId="DarkList-Accent5">
    <w:name w:val="Dark List Accent 5"/>
    <w:basedOn w:val="TableNormal"/>
    <w:uiPriority w:val="70"/>
    <w:semiHidden/>
    <w:unhideWhenUsed/>
    <w:rsid w:val="00953ADB"/>
    <w:pPr>
      <w:spacing w:after="0" w:line="240" w:lineRule="auto"/>
    </w:pPr>
    <w:rPr>
      <w:color w:val="FFFFFF" w:themeColor="background1"/>
      <w:lang w:val="fr-FR" w:eastAsia="ja-JP"/>
    </w:rPr>
    <w:tblPr>
      <w:tblStyleRowBandSize w:val="1"/>
      <w:tblStyleColBandSize w:val="1"/>
    </w:tblPr>
    <w:tcPr>
      <w:shd w:val="clear" w:color="auto" w:fill="A02B93"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F1548"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77206D"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77206D" w:themeFill="accent5" w:themeFillShade="BF"/>
      </w:tcPr>
    </w:tblStylePr>
    <w:tblStylePr w:type="band1Vert">
      <w:tblPr/>
      <w:tcPr>
        <w:tcBorders>
          <w:top w:val="nil"/>
          <w:left w:val="nil"/>
          <w:bottom w:val="nil"/>
          <w:right w:val="nil"/>
          <w:insideH w:val="nil"/>
          <w:insideV w:val="nil"/>
        </w:tcBorders>
        <w:shd w:val="clear" w:color="auto" w:fill="77206D" w:themeFill="accent5" w:themeFillShade="BF"/>
      </w:tcPr>
    </w:tblStylePr>
    <w:tblStylePr w:type="band1Horz">
      <w:tblPr/>
      <w:tcPr>
        <w:tcBorders>
          <w:top w:val="nil"/>
          <w:left w:val="nil"/>
          <w:bottom w:val="nil"/>
          <w:right w:val="nil"/>
          <w:insideH w:val="nil"/>
          <w:insideV w:val="nil"/>
        </w:tcBorders>
        <w:shd w:val="clear" w:color="auto" w:fill="77206D" w:themeFill="accent5" w:themeFillShade="BF"/>
      </w:tcPr>
    </w:tblStylePr>
  </w:style>
  <w:style w:type="table" w:styleId="DarkList-Accent6">
    <w:name w:val="Dark List Accent 6"/>
    <w:basedOn w:val="TableNormal"/>
    <w:uiPriority w:val="70"/>
    <w:semiHidden/>
    <w:unhideWhenUsed/>
    <w:rsid w:val="00953ADB"/>
    <w:pPr>
      <w:spacing w:after="0" w:line="240" w:lineRule="auto"/>
    </w:pPr>
    <w:rPr>
      <w:color w:val="FFFFFF" w:themeColor="background1"/>
      <w:lang w:val="fr-FR" w:eastAsia="ja-JP"/>
    </w:rPr>
    <w:tblPr>
      <w:tblStyleRowBandSize w:val="1"/>
      <w:tblStyleColBandSize w:val="1"/>
    </w:tblPr>
    <w:tcPr>
      <w:shd w:val="clear" w:color="auto" w:fill="4EA72E"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65317"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3A7C22"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3A7C22" w:themeFill="accent6" w:themeFillShade="BF"/>
      </w:tcPr>
    </w:tblStylePr>
    <w:tblStylePr w:type="band1Vert">
      <w:tblPr/>
      <w:tcPr>
        <w:tcBorders>
          <w:top w:val="nil"/>
          <w:left w:val="nil"/>
          <w:bottom w:val="nil"/>
          <w:right w:val="nil"/>
          <w:insideH w:val="nil"/>
          <w:insideV w:val="nil"/>
        </w:tcBorders>
        <w:shd w:val="clear" w:color="auto" w:fill="3A7C22" w:themeFill="accent6" w:themeFillShade="BF"/>
      </w:tcPr>
    </w:tblStylePr>
    <w:tblStylePr w:type="band1Horz">
      <w:tblPr/>
      <w:tcPr>
        <w:tcBorders>
          <w:top w:val="nil"/>
          <w:left w:val="nil"/>
          <w:bottom w:val="nil"/>
          <w:right w:val="nil"/>
          <w:insideH w:val="nil"/>
          <w:insideV w:val="nil"/>
        </w:tcBorders>
        <w:shd w:val="clear" w:color="auto" w:fill="3A7C22" w:themeFill="accent6" w:themeFillShade="BF"/>
      </w:tcPr>
    </w:tblStylePr>
  </w:style>
  <w:style w:type="paragraph" w:styleId="Date">
    <w:name w:val="Date"/>
    <w:basedOn w:val="Normal"/>
    <w:next w:val="Normal"/>
    <w:link w:val="DateChar"/>
    <w:uiPriority w:val="99"/>
    <w:semiHidden/>
    <w:unhideWhenUsed/>
    <w:rsid w:val="00D928D6"/>
    <w:pPr>
      <w:spacing w:after="120" w:line="240" w:lineRule="auto"/>
    </w:pPr>
    <w:rPr>
      <w:color w:val="404040" w:themeColor="text1" w:themeTint="BF"/>
      <w:lang w:val="fr-FR" w:eastAsia="ja-JP"/>
    </w:rPr>
  </w:style>
  <w:style w:type="character" w:customStyle="1" w:styleId="DateChar">
    <w:name w:val="Date Char"/>
    <w:basedOn w:val="DefaultParagraphFont"/>
    <w:link w:val="Date"/>
    <w:uiPriority w:val="99"/>
    <w:semiHidden/>
    <w:rsid w:val="00953ADB"/>
    <w:rPr>
      <w:color w:val="404040" w:themeColor="text1" w:themeTint="BF"/>
      <w:lang w:val="fr-FR" w:eastAsia="ja-JP"/>
    </w:rPr>
  </w:style>
  <w:style w:type="paragraph" w:styleId="DocumentMap">
    <w:name w:val="Document Map"/>
    <w:basedOn w:val="Normal"/>
    <w:link w:val="DocumentMapChar"/>
    <w:uiPriority w:val="99"/>
    <w:semiHidden/>
    <w:unhideWhenUsed/>
    <w:rsid w:val="00D928D6"/>
    <w:pPr>
      <w:spacing w:after="0" w:line="240" w:lineRule="auto"/>
    </w:pPr>
    <w:rPr>
      <w:rFonts w:ascii="Segoe UI" w:hAnsi="Segoe UI" w:cs="Segoe UI"/>
      <w:color w:val="404040" w:themeColor="text1" w:themeTint="BF"/>
      <w:szCs w:val="16"/>
      <w:lang w:val="fr-FR" w:eastAsia="ja-JP"/>
    </w:rPr>
  </w:style>
  <w:style w:type="character" w:customStyle="1" w:styleId="DocumentMapChar">
    <w:name w:val="Document Map Char"/>
    <w:basedOn w:val="DefaultParagraphFont"/>
    <w:link w:val="DocumentMap"/>
    <w:uiPriority w:val="99"/>
    <w:semiHidden/>
    <w:rsid w:val="00953ADB"/>
    <w:rPr>
      <w:rFonts w:ascii="Segoe UI" w:hAnsi="Segoe UI" w:cs="Segoe UI"/>
      <w:color w:val="404040" w:themeColor="text1" w:themeTint="BF"/>
      <w:szCs w:val="16"/>
      <w:lang w:val="fr-FR" w:eastAsia="ja-JP"/>
    </w:rPr>
  </w:style>
  <w:style w:type="paragraph" w:styleId="E-mailSignature">
    <w:name w:val="E-mail Signature"/>
    <w:basedOn w:val="Normal"/>
    <w:link w:val="E-mailSignatureChar"/>
    <w:uiPriority w:val="99"/>
    <w:semiHidden/>
    <w:unhideWhenUsed/>
    <w:rsid w:val="00D928D6"/>
    <w:pPr>
      <w:spacing w:after="0" w:line="240" w:lineRule="auto"/>
    </w:pPr>
    <w:rPr>
      <w:color w:val="404040" w:themeColor="text1" w:themeTint="BF"/>
      <w:lang w:val="fr-FR" w:eastAsia="ja-JP"/>
    </w:rPr>
  </w:style>
  <w:style w:type="character" w:customStyle="1" w:styleId="E-mailSignatureChar">
    <w:name w:val="E-mail Signature Char"/>
    <w:basedOn w:val="DefaultParagraphFont"/>
    <w:link w:val="E-mailSignature"/>
    <w:uiPriority w:val="99"/>
    <w:semiHidden/>
    <w:rsid w:val="00953ADB"/>
    <w:rPr>
      <w:color w:val="404040" w:themeColor="text1" w:themeTint="BF"/>
      <w:lang w:val="fr-FR" w:eastAsia="ja-JP"/>
    </w:rPr>
  </w:style>
  <w:style w:type="character" w:styleId="Emphasis">
    <w:name w:val="Emphasis"/>
    <w:basedOn w:val="DefaultParagraphFont"/>
    <w:uiPriority w:val="20"/>
    <w:qFormat/>
    <w:rsid w:val="003874C7"/>
    <w:rPr>
      <w:i/>
      <w:iCs/>
      <w:color w:val="auto"/>
    </w:rPr>
  </w:style>
  <w:style w:type="character" w:styleId="EndnoteReference">
    <w:name w:val="endnote reference"/>
    <w:basedOn w:val="DefaultParagraphFont"/>
    <w:uiPriority w:val="99"/>
    <w:semiHidden/>
    <w:unhideWhenUsed/>
    <w:rsid w:val="00953ADB"/>
    <w:rPr>
      <w:vertAlign w:val="superscript"/>
    </w:rPr>
  </w:style>
  <w:style w:type="paragraph" w:styleId="EndnoteText">
    <w:name w:val="endnote text"/>
    <w:basedOn w:val="Normal"/>
    <w:link w:val="EndnoteTextChar"/>
    <w:uiPriority w:val="99"/>
    <w:semiHidden/>
    <w:unhideWhenUsed/>
    <w:rsid w:val="00D928D6"/>
    <w:pPr>
      <w:spacing w:after="0" w:line="240" w:lineRule="auto"/>
    </w:pPr>
    <w:rPr>
      <w:color w:val="404040" w:themeColor="text1" w:themeTint="BF"/>
      <w:szCs w:val="20"/>
      <w:lang w:val="fr-FR" w:eastAsia="ja-JP"/>
    </w:rPr>
  </w:style>
  <w:style w:type="character" w:customStyle="1" w:styleId="EndnoteTextChar">
    <w:name w:val="Endnote Text Char"/>
    <w:basedOn w:val="DefaultParagraphFont"/>
    <w:link w:val="EndnoteText"/>
    <w:uiPriority w:val="99"/>
    <w:semiHidden/>
    <w:rsid w:val="00953ADB"/>
    <w:rPr>
      <w:color w:val="404040" w:themeColor="text1" w:themeTint="BF"/>
      <w:szCs w:val="20"/>
      <w:lang w:val="fr-FR" w:eastAsia="ja-JP"/>
    </w:rPr>
  </w:style>
  <w:style w:type="paragraph" w:styleId="EnvelopeAddress">
    <w:name w:val="envelope address"/>
    <w:basedOn w:val="Normal"/>
    <w:uiPriority w:val="99"/>
    <w:semiHidden/>
    <w:unhideWhenUsed/>
    <w:rsid w:val="00D928D6"/>
    <w:pPr>
      <w:framePr w:w="7920" w:h="1980" w:hRule="exact" w:hSpace="180" w:wrap="auto" w:hAnchor="page" w:xAlign="center" w:yAlign="bottom"/>
      <w:spacing w:after="0" w:line="240" w:lineRule="auto"/>
      <w:ind w:left="2880"/>
    </w:pPr>
    <w:rPr>
      <w:rFonts w:asciiTheme="majorHAnsi" w:eastAsiaTheme="majorEastAsia" w:hAnsiTheme="majorHAnsi" w:cstheme="majorBidi"/>
      <w:color w:val="404040" w:themeColor="text1" w:themeTint="BF"/>
      <w:lang w:val="fr-FR" w:eastAsia="ja-JP"/>
    </w:rPr>
  </w:style>
  <w:style w:type="paragraph" w:styleId="EnvelopeReturn">
    <w:name w:val="envelope return"/>
    <w:basedOn w:val="Normal"/>
    <w:uiPriority w:val="99"/>
    <w:semiHidden/>
    <w:unhideWhenUsed/>
    <w:rsid w:val="00D928D6"/>
    <w:pPr>
      <w:spacing w:after="0" w:line="240" w:lineRule="auto"/>
    </w:pPr>
    <w:rPr>
      <w:rFonts w:asciiTheme="majorHAnsi" w:eastAsiaTheme="majorEastAsia" w:hAnsiTheme="majorHAnsi" w:cstheme="majorBidi"/>
      <w:color w:val="404040" w:themeColor="text1" w:themeTint="BF"/>
      <w:szCs w:val="20"/>
      <w:lang w:val="fr-FR" w:eastAsia="ja-JP"/>
    </w:rPr>
  </w:style>
  <w:style w:type="character" w:styleId="FollowedHyperlink">
    <w:name w:val="FollowedHyperlink"/>
    <w:basedOn w:val="DefaultParagraphFont"/>
    <w:uiPriority w:val="99"/>
    <w:semiHidden/>
    <w:unhideWhenUsed/>
    <w:rsid w:val="00953ADB"/>
    <w:rPr>
      <w:color w:val="77206D" w:themeColor="accent5" w:themeShade="BF"/>
      <w:u w:val="single"/>
    </w:rPr>
  </w:style>
  <w:style w:type="character" w:styleId="FootnoteReference">
    <w:name w:val="footnote reference"/>
    <w:basedOn w:val="DefaultParagraphFont"/>
    <w:uiPriority w:val="99"/>
    <w:semiHidden/>
    <w:unhideWhenUsed/>
    <w:rsid w:val="00953ADB"/>
    <w:rPr>
      <w:vertAlign w:val="superscript"/>
    </w:rPr>
  </w:style>
  <w:style w:type="paragraph" w:styleId="FootnoteText">
    <w:name w:val="footnote text"/>
    <w:basedOn w:val="Normal"/>
    <w:link w:val="FootnoteTextChar"/>
    <w:uiPriority w:val="99"/>
    <w:semiHidden/>
    <w:unhideWhenUsed/>
    <w:rsid w:val="00D928D6"/>
    <w:pPr>
      <w:spacing w:after="0" w:line="240" w:lineRule="auto"/>
    </w:pPr>
    <w:rPr>
      <w:color w:val="404040" w:themeColor="text1" w:themeTint="BF"/>
      <w:szCs w:val="20"/>
      <w:lang w:val="fr-FR" w:eastAsia="ja-JP"/>
    </w:rPr>
  </w:style>
  <w:style w:type="character" w:customStyle="1" w:styleId="FootnoteTextChar">
    <w:name w:val="Footnote Text Char"/>
    <w:basedOn w:val="DefaultParagraphFont"/>
    <w:link w:val="FootnoteText"/>
    <w:uiPriority w:val="99"/>
    <w:semiHidden/>
    <w:rsid w:val="00953ADB"/>
    <w:rPr>
      <w:color w:val="404040" w:themeColor="text1" w:themeTint="BF"/>
      <w:szCs w:val="20"/>
      <w:lang w:val="fr-FR" w:eastAsia="ja-JP"/>
    </w:rPr>
  </w:style>
  <w:style w:type="table" w:styleId="GridTable1Light">
    <w:name w:val="Grid Table 1 Light"/>
    <w:basedOn w:val="TableNormal"/>
    <w:uiPriority w:val="46"/>
    <w:rsid w:val="00953ADB"/>
    <w:pPr>
      <w:spacing w:after="0" w:line="240" w:lineRule="auto"/>
    </w:pPr>
    <w:rPr>
      <w:color w:val="404040" w:themeColor="text1" w:themeTint="BF"/>
      <w:lang w:val="fr-FR" w:eastAsia="ja-JP"/>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53ADB"/>
    <w:pPr>
      <w:spacing w:after="0" w:line="240" w:lineRule="auto"/>
    </w:pPr>
    <w:rPr>
      <w:color w:val="404040" w:themeColor="text1" w:themeTint="BF"/>
      <w:lang w:val="fr-FR" w:eastAsia="ja-JP"/>
    </w:rPr>
    <w:tblPr>
      <w:tblStyleRowBandSize w:val="1"/>
      <w:tblStyleColBandSize w:val="1"/>
      <w:tblBorders>
        <w:top w:val="single" w:sz="4" w:space="0" w:color="83CAEB" w:themeColor="accent1" w:themeTint="66"/>
        <w:left w:val="single" w:sz="4" w:space="0" w:color="83CAEB" w:themeColor="accent1" w:themeTint="66"/>
        <w:bottom w:val="single" w:sz="4" w:space="0" w:color="83CAEB" w:themeColor="accent1" w:themeTint="66"/>
        <w:right w:val="single" w:sz="4" w:space="0" w:color="83CAEB" w:themeColor="accent1" w:themeTint="66"/>
        <w:insideH w:val="single" w:sz="4" w:space="0" w:color="83CAEB" w:themeColor="accent1" w:themeTint="66"/>
        <w:insideV w:val="single" w:sz="4" w:space="0" w:color="83CAEB" w:themeColor="accent1" w:themeTint="66"/>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2" w:space="0" w:color="45B0E1"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953ADB"/>
    <w:pPr>
      <w:spacing w:after="0" w:line="240" w:lineRule="auto"/>
    </w:pPr>
    <w:rPr>
      <w:color w:val="404040" w:themeColor="text1" w:themeTint="BF"/>
      <w:lang w:val="fr-FR" w:eastAsia="ja-JP"/>
    </w:r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953ADB"/>
    <w:pPr>
      <w:spacing w:after="0" w:line="240" w:lineRule="auto"/>
    </w:pPr>
    <w:rPr>
      <w:color w:val="404040" w:themeColor="text1" w:themeTint="BF"/>
      <w:lang w:val="fr-FR" w:eastAsia="ja-JP"/>
    </w:rPr>
    <w:tblPr>
      <w:tblStyleRowBandSize w:val="1"/>
      <w:tblStyleColBandSize w:val="1"/>
      <w:tblBorders>
        <w:top w:val="single" w:sz="4" w:space="0" w:color="84E290" w:themeColor="accent3" w:themeTint="66"/>
        <w:left w:val="single" w:sz="4" w:space="0" w:color="84E290" w:themeColor="accent3" w:themeTint="66"/>
        <w:bottom w:val="single" w:sz="4" w:space="0" w:color="84E290" w:themeColor="accent3" w:themeTint="66"/>
        <w:right w:val="single" w:sz="4" w:space="0" w:color="84E290" w:themeColor="accent3" w:themeTint="66"/>
        <w:insideH w:val="single" w:sz="4" w:space="0" w:color="84E290" w:themeColor="accent3" w:themeTint="66"/>
        <w:insideV w:val="single" w:sz="4" w:space="0" w:color="84E290" w:themeColor="accent3" w:themeTint="66"/>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2" w:space="0" w:color="47D45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953ADB"/>
    <w:pPr>
      <w:spacing w:after="0" w:line="240" w:lineRule="auto"/>
    </w:pPr>
    <w:rPr>
      <w:color w:val="404040" w:themeColor="text1" w:themeTint="BF"/>
      <w:lang w:val="fr-FR" w:eastAsia="ja-JP"/>
    </w:rPr>
    <w:tblPr>
      <w:tblStyleRowBandSize w:val="1"/>
      <w:tblStyleColBandSize w:val="1"/>
      <w:tblBorders>
        <w:top w:val="single" w:sz="4" w:space="0" w:color="95DCF7" w:themeColor="accent4" w:themeTint="66"/>
        <w:left w:val="single" w:sz="4" w:space="0" w:color="95DCF7" w:themeColor="accent4" w:themeTint="66"/>
        <w:bottom w:val="single" w:sz="4" w:space="0" w:color="95DCF7" w:themeColor="accent4" w:themeTint="66"/>
        <w:right w:val="single" w:sz="4" w:space="0" w:color="95DCF7" w:themeColor="accent4" w:themeTint="66"/>
        <w:insideH w:val="single" w:sz="4" w:space="0" w:color="95DCF7" w:themeColor="accent4" w:themeTint="66"/>
        <w:insideV w:val="single" w:sz="4" w:space="0" w:color="95DCF7" w:themeColor="accent4" w:themeTint="66"/>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2" w:space="0" w:color="60CAF3"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953ADB"/>
    <w:pPr>
      <w:spacing w:after="0" w:line="240" w:lineRule="auto"/>
    </w:pPr>
    <w:rPr>
      <w:color w:val="404040" w:themeColor="text1" w:themeTint="BF"/>
      <w:lang w:val="fr-FR" w:eastAsia="ja-JP"/>
    </w:rPr>
    <w:tblPr>
      <w:tblStyleRowBandSize w:val="1"/>
      <w:tblStyleColBandSize w:val="1"/>
      <w:tblBorders>
        <w:top w:val="single" w:sz="4" w:space="0" w:color="E59EDC" w:themeColor="accent5" w:themeTint="66"/>
        <w:left w:val="single" w:sz="4" w:space="0" w:color="E59EDC" w:themeColor="accent5" w:themeTint="66"/>
        <w:bottom w:val="single" w:sz="4" w:space="0" w:color="E59EDC" w:themeColor="accent5" w:themeTint="66"/>
        <w:right w:val="single" w:sz="4" w:space="0" w:color="E59EDC" w:themeColor="accent5" w:themeTint="66"/>
        <w:insideH w:val="single" w:sz="4" w:space="0" w:color="E59EDC" w:themeColor="accent5" w:themeTint="66"/>
        <w:insideV w:val="single" w:sz="4" w:space="0" w:color="E59EDC" w:themeColor="accent5" w:themeTint="66"/>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2" w:space="0" w:color="D86DC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953ADB"/>
    <w:pPr>
      <w:spacing w:after="0" w:line="240" w:lineRule="auto"/>
    </w:pPr>
    <w:rPr>
      <w:color w:val="404040" w:themeColor="text1" w:themeTint="BF"/>
      <w:lang w:val="fr-FR" w:eastAsia="ja-JP"/>
    </w:rPr>
    <w:tblPr>
      <w:tblStyleRowBandSize w:val="1"/>
      <w:tblStyleColBandSize w:val="1"/>
      <w:tblBorders>
        <w:top w:val="single" w:sz="4" w:space="0" w:color="B3E5A1" w:themeColor="accent6" w:themeTint="66"/>
        <w:left w:val="single" w:sz="4" w:space="0" w:color="B3E5A1" w:themeColor="accent6" w:themeTint="66"/>
        <w:bottom w:val="single" w:sz="4" w:space="0" w:color="B3E5A1" w:themeColor="accent6" w:themeTint="66"/>
        <w:right w:val="single" w:sz="4" w:space="0" w:color="B3E5A1" w:themeColor="accent6" w:themeTint="66"/>
        <w:insideH w:val="single" w:sz="4" w:space="0" w:color="B3E5A1" w:themeColor="accent6" w:themeTint="66"/>
        <w:insideV w:val="single" w:sz="4" w:space="0" w:color="B3E5A1" w:themeColor="accent6" w:themeTint="66"/>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2" w:space="0" w:color="8DD873"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2" w:space="0" w:color="45B0E1" w:themeColor="accent1" w:themeTint="99"/>
        <w:bottom w:val="single" w:sz="2" w:space="0" w:color="45B0E1" w:themeColor="accent1" w:themeTint="99"/>
        <w:insideH w:val="single" w:sz="2" w:space="0" w:color="45B0E1" w:themeColor="accent1" w:themeTint="99"/>
        <w:insideV w:val="single" w:sz="2" w:space="0" w:color="45B0E1" w:themeColor="accent1" w:themeTint="99"/>
      </w:tblBorders>
    </w:tblPr>
    <w:tblStylePr w:type="firstRow">
      <w:rPr>
        <w:b/>
        <w:bCs/>
      </w:rPr>
      <w:tblPr/>
      <w:tcPr>
        <w:tcBorders>
          <w:top w:val="nil"/>
          <w:bottom w:val="single" w:sz="12" w:space="0" w:color="45B0E1" w:themeColor="accent1" w:themeTint="99"/>
          <w:insideH w:val="nil"/>
          <w:insideV w:val="nil"/>
        </w:tcBorders>
        <w:shd w:val="clear" w:color="auto" w:fill="FFFFFF" w:themeFill="background1"/>
      </w:tcPr>
    </w:tblStylePr>
    <w:tblStylePr w:type="lastRow">
      <w:rPr>
        <w:b/>
        <w:bCs/>
      </w:rPr>
      <w:tblPr/>
      <w:tcPr>
        <w:tcBorders>
          <w:top w:val="double" w:sz="2" w:space="0" w:color="45B0E1"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2-Accent2">
    <w:name w:val="Grid Table 2 Accent 2"/>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2" w:space="0" w:color="F1A983" w:themeColor="accent2" w:themeTint="99"/>
        <w:bottom w:val="single" w:sz="2" w:space="0" w:color="F1A983" w:themeColor="accent2" w:themeTint="99"/>
        <w:insideH w:val="single" w:sz="2" w:space="0" w:color="F1A983" w:themeColor="accent2" w:themeTint="99"/>
        <w:insideV w:val="single" w:sz="2" w:space="0" w:color="F1A983" w:themeColor="accent2" w:themeTint="99"/>
      </w:tblBorders>
    </w:tblPr>
    <w:tblStylePr w:type="firstRow">
      <w:rPr>
        <w:b/>
        <w:bCs/>
      </w:rPr>
      <w:tblPr/>
      <w:tcPr>
        <w:tcBorders>
          <w:top w:val="nil"/>
          <w:bottom w:val="single" w:sz="12" w:space="0" w:color="F1A983" w:themeColor="accent2" w:themeTint="99"/>
          <w:insideH w:val="nil"/>
          <w:insideV w:val="nil"/>
        </w:tcBorders>
        <w:shd w:val="clear" w:color="auto" w:fill="FFFFFF" w:themeFill="background1"/>
      </w:tcPr>
    </w:tblStylePr>
    <w:tblStylePr w:type="lastRow">
      <w:rPr>
        <w:b/>
        <w:bCs/>
      </w:rPr>
      <w:tblPr/>
      <w:tcPr>
        <w:tcBorders>
          <w:top w:val="double" w:sz="2" w:space="0" w:color="F1A9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2-Accent3">
    <w:name w:val="Grid Table 2 Accent 3"/>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2" w:space="0" w:color="47D459" w:themeColor="accent3" w:themeTint="99"/>
        <w:bottom w:val="single" w:sz="2" w:space="0" w:color="47D459" w:themeColor="accent3" w:themeTint="99"/>
        <w:insideH w:val="single" w:sz="2" w:space="0" w:color="47D459" w:themeColor="accent3" w:themeTint="99"/>
        <w:insideV w:val="single" w:sz="2" w:space="0" w:color="47D459" w:themeColor="accent3" w:themeTint="99"/>
      </w:tblBorders>
    </w:tblPr>
    <w:tblStylePr w:type="firstRow">
      <w:rPr>
        <w:b/>
        <w:bCs/>
      </w:rPr>
      <w:tblPr/>
      <w:tcPr>
        <w:tcBorders>
          <w:top w:val="nil"/>
          <w:bottom w:val="single" w:sz="12" w:space="0" w:color="47D459" w:themeColor="accent3" w:themeTint="99"/>
          <w:insideH w:val="nil"/>
          <w:insideV w:val="nil"/>
        </w:tcBorders>
        <w:shd w:val="clear" w:color="auto" w:fill="FFFFFF" w:themeFill="background1"/>
      </w:tcPr>
    </w:tblStylePr>
    <w:tblStylePr w:type="lastRow">
      <w:rPr>
        <w:b/>
        <w:bCs/>
      </w:rPr>
      <w:tblPr/>
      <w:tcPr>
        <w:tcBorders>
          <w:top w:val="double" w:sz="2" w:space="0" w:color="47D45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2-Accent4">
    <w:name w:val="Grid Table 2 Accent 4"/>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2" w:space="0" w:color="60CAF3" w:themeColor="accent4" w:themeTint="99"/>
        <w:bottom w:val="single" w:sz="2" w:space="0" w:color="60CAF3" w:themeColor="accent4" w:themeTint="99"/>
        <w:insideH w:val="single" w:sz="2" w:space="0" w:color="60CAF3" w:themeColor="accent4" w:themeTint="99"/>
        <w:insideV w:val="single" w:sz="2" w:space="0" w:color="60CAF3" w:themeColor="accent4" w:themeTint="99"/>
      </w:tblBorders>
    </w:tblPr>
    <w:tblStylePr w:type="firstRow">
      <w:rPr>
        <w:b/>
        <w:bCs/>
      </w:rPr>
      <w:tblPr/>
      <w:tcPr>
        <w:tcBorders>
          <w:top w:val="nil"/>
          <w:bottom w:val="single" w:sz="12" w:space="0" w:color="60CAF3" w:themeColor="accent4" w:themeTint="99"/>
          <w:insideH w:val="nil"/>
          <w:insideV w:val="nil"/>
        </w:tcBorders>
        <w:shd w:val="clear" w:color="auto" w:fill="FFFFFF" w:themeFill="background1"/>
      </w:tcPr>
    </w:tblStylePr>
    <w:tblStylePr w:type="lastRow">
      <w:rPr>
        <w:b/>
        <w:bCs/>
      </w:rPr>
      <w:tblPr/>
      <w:tcPr>
        <w:tcBorders>
          <w:top w:val="double" w:sz="2" w:space="0" w:color="60CAF3"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2-Accent5">
    <w:name w:val="Grid Table 2 Accent 5"/>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2" w:space="0" w:color="D86DCB" w:themeColor="accent5" w:themeTint="99"/>
        <w:bottom w:val="single" w:sz="2" w:space="0" w:color="D86DCB" w:themeColor="accent5" w:themeTint="99"/>
        <w:insideH w:val="single" w:sz="2" w:space="0" w:color="D86DCB" w:themeColor="accent5" w:themeTint="99"/>
        <w:insideV w:val="single" w:sz="2" w:space="0" w:color="D86DCB" w:themeColor="accent5" w:themeTint="99"/>
      </w:tblBorders>
    </w:tblPr>
    <w:tblStylePr w:type="firstRow">
      <w:rPr>
        <w:b/>
        <w:bCs/>
      </w:rPr>
      <w:tblPr/>
      <w:tcPr>
        <w:tcBorders>
          <w:top w:val="nil"/>
          <w:bottom w:val="single" w:sz="12" w:space="0" w:color="D86DCB" w:themeColor="accent5" w:themeTint="99"/>
          <w:insideH w:val="nil"/>
          <w:insideV w:val="nil"/>
        </w:tcBorders>
        <w:shd w:val="clear" w:color="auto" w:fill="FFFFFF" w:themeFill="background1"/>
      </w:tcPr>
    </w:tblStylePr>
    <w:tblStylePr w:type="lastRow">
      <w:rPr>
        <w:b/>
        <w:bCs/>
      </w:rPr>
      <w:tblPr/>
      <w:tcPr>
        <w:tcBorders>
          <w:top w:val="double" w:sz="2" w:space="0" w:color="D86DC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2-Accent6">
    <w:name w:val="Grid Table 2 Accent 6"/>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2" w:space="0" w:color="8DD873" w:themeColor="accent6" w:themeTint="99"/>
        <w:bottom w:val="single" w:sz="2" w:space="0" w:color="8DD873" w:themeColor="accent6" w:themeTint="99"/>
        <w:insideH w:val="single" w:sz="2" w:space="0" w:color="8DD873" w:themeColor="accent6" w:themeTint="99"/>
        <w:insideV w:val="single" w:sz="2" w:space="0" w:color="8DD873" w:themeColor="accent6" w:themeTint="99"/>
      </w:tblBorders>
    </w:tblPr>
    <w:tblStylePr w:type="firstRow">
      <w:rPr>
        <w:b/>
        <w:bCs/>
      </w:rPr>
      <w:tblPr/>
      <w:tcPr>
        <w:tcBorders>
          <w:top w:val="nil"/>
          <w:bottom w:val="single" w:sz="12" w:space="0" w:color="8DD873" w:themeColor="accent6" w:themeTint="99"/>
          <w:insideH w:val="nil"/>
          <w:insideV w:val="nil"/>
        </w:tcBorders>
        <w:shd w:val="clear" w:color="auto" w:fill="FFFFFF" w:themeFill="background1"/>
      </w:tcPr>
    </w:tblStylePr>
    <w:tblStylePr w:type="lastRow">
      <w:rPr>
        <w:b/>
        <w:bCs/>
      </w:rPr>
      <w:tblPr/>
      <w:tcPr>
        <w:tcBorders>
          <w:top w:val="double" w:sz="2" w:space="0" w:color="8DD873"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3">
    <w:name w:val="Grid Table 3"/>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3-Accent2">
    <w:name w:val="Grid Table 3 Accent 2"/>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3-Accent3">
    <w:name w:val="Grid Table 3 Accent 3"/>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3-Accent4">
    <w:name w:val="Grid Table 3 Accent 4"/>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3-Accent5">
    <w:name w:val="Grid Table 3 Accent 5"/>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3-Accent6">
    <w:name w:val="Grid Table 3 Accent 6"/>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table" w:styleId="GridTable4">
    <w:name w:val="Grid Table 4"/>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4-Accent2">
    <w:name w:val="Grid Table 4 Accent 2"/>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insideV w:val="nil"/>
        </w:tcBorders>
        <w:shd w:val="clear" w:color="auto" w:fill="E97132" w:themeFill="accent2"/>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4-Accent3">
    <w:name w:val="Grid Table 4 Accent 3"/>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insideV w:val="nil"/>
        </w:tcBorders>
        <w:shd w:val="clear" w:color="auto" w:fill="196B24" w:themeFill="accent3"/>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4-Accent4">
    <w:name w:val="Grid Table 4 Accent 4"/>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insideV w:val="nil"/>
        </w:tcBorders>
        <w:shd w:val="clear" w:color="auto" w:fill="0F9ED5" w:themeFill="accent4"/>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4-Accent5">
    <w:name w:val="Grid Table 4 Accent 5"/>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insideV w:val="nil"/>
        </w:tcBorders>
        <w:shd w:val="clear" w:color="auto" w:fill="A02B93" w:themeFill="accent5"/>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4-Accent6">
    <w:name w:val="Grid Table 4 Accent 6"/>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insideV w:val="nil"/>
        </w:tcBorders>
        <w:shd w:val="clear" w:color="auto" w:fill="4EA72E" w:themeFill="accent6"/>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5Dark">
    <w:name w:val="Grid Table 5 Dark"/>
    <w:basedOn w:val="TableNormal"/>
    <w:uiPriority w:val="50"/>
    <w:rsid w:val="00953ADB"/>
    <w:pPr>
      <w:spacing w:after="0" w:line="240" w:lineRule="auto"/>
    </w:pPr>
    <w:rPr>
      <w:color w:val="404040" w:themeColor="text1" w:themeTint="BF"/>
      <w:lang w:val="fr-FR"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953ADB"/>
    <w:pPr>
      <w:spacing w:after="0" w:line="240" w:lineRule="auto"/>
    </w:pPr>
    <w:rPr>
      <w:color w:val="404040" w:themeColor="text1" w:themeTint="BF"/>
      <w:lang w:val="fr-FR"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953ADB"/>
    <w:pPr>
      <w:spacing w:after="0" w:line="240" w:lineRule="auto"/>
    </w:pPr>
    <w:rPr>
      <w:color w:val="404040" w:themeColor="text1" w:themeTint="BF"/>
      <w:lang w:val="fr-FR"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table" w:styleId="GridTable5Dark-Accent3">
    <w:name w:val="Grid Table 5 Dark Accent 3"/>
    <w:basedOn w:val="TableNormal"/>
    <w:uiPriority w:val="50"/>
    <w:rsid w:val="00953ADB"/>
    <w:pPr>
      <w:spacing w:after="0" w:line="240" w:lineRule="auto"/>
    </w:pPr>
    <w:rPr>
      <w:color w:val="404040" w:themeColor="text1" w:themeTint="BF"/>
      <w:lang w:val="fr-FR"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F0C7"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96B24"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96B24"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96B24"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96B24" w:themeFill="accent3"/>
      </w:tcPr>
    </w:tblStylePr>
    <w:tblStylePr w:type="band1Vert">
      <w:tblPr/>
      <w:tcPr>
        <w:shd w:val="clear" w:color="auto" w:fill="84E290" w:themeFill="accent3" w:themeFillTint="66"/>
      </w:tcPr>
    </w:tblStylePr>
    <w:tblStylePr w:type="band1Horz">
      <w:tblPr/>
      <w:tcPr>
        <w:shd w:val="clear" w:color="auto" w:fill="84E290" w:themeFill="accent3" w:themeFillTint="66"/>
      </w:tcPr>
    </w:tblStylePr>
  </w:style>
  <w:style w:type="table" w:styleId="GridTable5Dark-Accent4">
    <w:name w:val="Grid Table 5 Dark Accent 4"/>
    <w:basedOn w:val="TableNormal"/>
    <w:uiPriority w:val="50"/>
    <w:rsid w:val="00953ADB"/>
    <w:pPr>
      <w:spacing w:after="0" w:line="240" w:lineRule="auto"/>
    </w:pPr>
    <w:rPr>
      <w:color w:val="404040" w:themeColor="text1" w:themeTint="BF"/>
      <w:lang w:val="fr-FR"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AEDFB"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F9ED5"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F9ED5"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F9ED5"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F9ED5" w:themeFill="accent4"/>
      </w:tcPr>
    </w:tblStylePr>
    <w:tblStylePr w:type="band1Vert">
      <w:tblPr/>
      <w:tcPr>
        <w:shd w:val="clear" w:color="auto" w:fill="95DCF7" w:themeFill="accent4" w:themeFillTint="66"/>
      </w:tcPr>
    </w:tblStylePr>
    <w:tblStylePr w:type="band1Horz">
      <w:tblPr/>
      <w:tcPr>
        <w:shd w:val="clear" w:color="auto" w:fill="95DCF7" w:themeFill="accent4" w:themeFillTint="66"/>
      </w:tcPr>
    </w:tblStylePr>
  </w:style>
  <w:style w:type="table" w:styleId="GridTable5Dark-Accent5">
    <w:name w:val="Grid Table 5 Dark Accent 5"/>
    <w:basedOn w:val="TableNormal"/>
    <w:uiPriority w:val="50"/>
    <w:rsid w:val="00953ADB"/>
    <w:pPr>
      <w:spacing w:after="0" w:line="240" w:lineRule="auto"/>
    </w:pPr>
    <w:rPr>
      <w:color w:val="404040" w:themeColor="text1" w:themeTint="BF"/>
      <w:lang w:val="fr-FR"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CEED"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02B9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02B9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02B9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02B93" w:themeFill="accent5"/>
      </w:tcPr>
    </w:tblStylePr>
    <w:tblStylePr w:type="band1Vert">
      <w:tblPr/>
      <w:tcPr>
        <w:shd w:val="clear" w:color="auto" w:fill="E59EDC" w:themeFill="accent5" w:themeFillTint="66"/>
      </w:tcPr>
    </w:tblStylePr>
    <w:tblStylePr w:type="band1Horz">
      <w:tblPr/>
      <w:tcPr>
        <w:shd w:val="clear" w:color="auto" w:fill="E59EDC" w:themeFill="accent5" w:themeFillTint="66"/>
      </w:tcPr>
    </w:tblStylePr>
  </w:style>
  <w:style w:type="table" w:styleId="GridTable5Dark-Accent6">
    <w:name w:val="Grid Table 5 Dark Accent 6"/>
    <w:basedOn w:val="TableNormal"/>
    <w:uiPriority w:val="50"/>
    <w:rsid w:val="00953ADB"/>
    <w:pPr>
      <w:spacing w:after="0" w:line="240" w:lineRule="auto"/>
    </w:pPr>
    <w:rPr>
      <w:color w:val="404040" w:themeColor="text1" w:themeTint="BF"/>
      <w:lang w:val="fr-FR" w:eastAsia="ja-JP"/>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F2D0"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A72E"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A72E"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A72E"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A72E" w:themeFill="accent6"/>
      </w:tcPr>
    </w:tblStylePr>
    <w:tblStylePr w:type="band1Vert">
      <w:tblPr/>
      <w:tcPr>
        <w:shd w:val="clear" w:color="auto" w:fill="B3E5A1" w:themeFill="accent6" w:themeFillTint="66"/>
      </w:tcPr>
    </w:tblStylePr>
    <w:tblStylePr w:type="band1Horz">
      <w:tblPr/>
      <w:tcPr>
        <w:shd w:val="clear" w:color="auto" w:fill="B3E5A1" w:themeFill="accent6" w:themeFillTint="66"/>
      </w:tcPr>
    </w:tblStylePr>
  </w:style>
  <w:style w:type="table" w:styleId="GridTable6Colorful">
    <w:name w:val="Grid Table 6 Colorful"/>
    <w:basedOn w:val="TableNormal"/>
    <w:uiPriority w:val="51"/>
    <w:rsid w:val="00953ADB"/>
    <w:pPr>
      <w:spacing w:after="0" w:line="240" w:lineRule="auto"/>
    </w:pPr>
    <w:rPr>
      <w:color w:val="000000" w:themeColor="text1"/>
      <w:lang w:val="fr-FR"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953ADB"/>
    <w:pPr>
      <w:spacing w:after="0" w:line="240" w:lineRule="auto"/>
    </w:pPr>
    <w:rPr>
      <w:color w:val="0F4761" w:themeColor="accent1" w:themeShade="BF"/>
      <w:lang w:val="fr-FR" w:eastAsia="ja-JP"/>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bottom w:val="single" w:sz="12" w:space="0" w:color="45B0E1" w:themeColor="accent1" w:themeTint="99"/>
        </w:tcBorders>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GridTable6Colorful-Accent2">
    <w:name w:val="Grid Table 6 Colorful Accent 2"/>
    <w:basedOn w:val="TableNormal"/>
    <w:uiPriority w:val="51"/>
    <w:rsid w:val="00953ADB"/>
    <w:pPr>
      <w:spacing w:after="0" w:line="240" w:lineRule="auto"/>
    </w:pPr>
    <w:rPr>
      <w:color w:val="BF4E14" w:themeColor="accent2" w:themeShade="BF"/>
      <w:lang w:val="fr-FR" w:eastAsia="ja-JP"/>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GridTable6Colorful-Accent3">
    <w:name w:val="Grid Table 6 Colorful Accent 3"/>
    <w:basedOn w:val="TableNormal"/>
    <w:uiPriority w:val="51"/>
    <w:rsid w:val="00953ADB"/>
    <w:pPr>
      <w:spacing w:after="0" w:line="240" w:lineRule="auto"/>
    </w:pPr>
    <w:rPr>
      <w:color w:val="124F1A" w:themeColor="accent3" w:themeShade="BF"/>
      <w:lang w:val="fr-FR" w:eastAsia="ja-JP"/>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bottom w:val="single" w:sz="12" w:space="0" w:color="47D459" w:themeColor="accent3" w:themeTint="99"/>
        </w:tcBorders>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GridTable6Colorful-Accent4">
    <w:name w:val="Grid Table 6 Colorful Accent 4"/>
    <w:basedOn w:val="TableNormal"/>
    <w:uiPriority w:val="51"/>
    <w:rsid w:val="00953ADB"/>
    <w:pPr>
      <w:spacing w:after="0" w:line="240" w:lineRule="auto"/>
    </w:pPr>
    <w:rPr>
      <w:color w:val="0B769F" w:themeColor="accent4" w:themeShade="BF"/>
      <w:lang w:val="fr-FR" w:eastAsia="ja-JP"/>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bottom w:val="single" w:sz="12" w:space="0" w:color="60CAF3" w:themeColor="accent4" w:themeTint="99"/>
        </w:tcBorders>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GridTable6Colorful-Accent5">
    <w:name w:val="Grid Table 6 Colorful Accent 5"/>
    <w:basedOn w:val="TableNormal"/>
    <w:uiPriority w:val="51"/>
    <w:rsid w:val="00953ADB"/>
    <w:pPr>
      <w:spacing w:after="0" w:line="240" w:lineRule="auto"/>
    </w:pPr>
    <w:rPr>
      <w:color w:val="77206D" w:themeColor="accent5" w:themeShade="BF"/>
      <w:lang w:val="fr-FR" w:eastAsia="ja-JP"/>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bottom w:val="single" w:sz="12" w:space="0" w:color="D86DCB" w:themeColor="accent5" w:themeTint="99"/>
        </w:tcBorders>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GridTable6Colorful-Accent6">
    <w:name w:val="Grid Table 6 Colorful Accent 6"/>
    <w:basedOn w:val="TableNormal"/>
    <w:uiPriority w:val="51"/>
    <w:rsid w:val="00953ADB"/>
    <w:pPr>
      <w:spacing w:after="0" w:line="240" w:lineRule="auto"/>
    </w:pPr>
    <w:rPr>
      <w:color w:val="3A7C22" w:themeColor="accent6" w:themeShade="BF"/>
      <w:lang w:val="fr-FR" w:eastAsia="ja-JP"/>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bottom w:val="single" w:sz="12" w:space="0" w:color="8DD873" w:themeColor="accent6" w:themeTint="99"/>
        </w:tcBorders>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GridTable7Colorful">
    <w:name w:val="Grid Table 7 Colorful"/>
    <w:basedOn w:val="TableNormal"/>
    <w:uiPriority w:val="52"/>
    <w:rsid w:val="00953ADB"/>
    <w:pPr>
      <w:spacing w:after="0" w:line="240" w:lineRule="auto"/>
    </w:pPr>
    <w:rPr>
      <w:color w:val="000000" w:themeColor="text1"/>
      <w:lang w:val="fr-FR"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953ADB"/>
    <w:pPr>
      <w:spacing w:after="0" w:line="240" w:lineRule="auto"/>
    </w:pPr>
    <w:rPr>
      <w:color w:val="0F4761" w:themeColor="accent1" w:themeShade="BF"/>
      <w:lang w:val="fr-FR" w:eastAsia="ja-JP"/>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bottom w:val="single" w:sz="4" w:space="0" w:color="45B0E1" w:themeColor="accent1" w:themeTint="99"/>
        </w:tcBorders>
      </w:tcPr>
    </w:tblStylePr>
    <w:tblStylePr w:type="nwCell">
      <w:tblPr/>
      <w:tcPr>
        <w:tcBorders>
          <w:bottom w:val="single" w:sz="4" w:space="0" w:color="45B0E1" w:themeColor="accent1" w:themeTint="99"/>
        </w:tcBorders>
      </w:tcPr>
    </w:tblStylePr>
    <w:tblStylePr w:type="seCell">
      <w:tblPr/>
      <w:tcPr>
        <w:tcBorders>
          <w:top w:val="single" w:sz="4" w:space="0" w:color="45B0E1" w:themeColor="accent1" w:themeTint="99"/>
        </w:tcBorders>
      </w:tcPr>
    </w:tblStylePr>
    <w:tblStylePr w:type="swCell">
      <w:tblPr/>
      <w:tcPr>
        <w:tcBorders>
          <w:top w:val="single" w:sz="4" w:space="0" w:color="45B0E1" w:themeColor="accent1" w:themeTint="99"/>
        </w:tcBorders>
      </w:tcPr>
    </w:tblStylePr>
  </w:style>
  <w:style w:type="table" w:styleId="GridTable7Colorful-Accent2">
    <w:name w:val="Grid Table 7 Colorful Accent 2"/>
    <w:basedOn w:val="TableNormal"/>
    <w:uiPriority w:val="52"/>
    <w:rsid w:val="00953ADB"/>
    <w:pPr>
      <w:spacing w:after="0" w:line="240" w:lineRule="auto"/>
    </w:pPr>
    <w:rPr>
      <w:color w:val="BF4E14" w:themeColor="accent2" w:themeShade="BF"/>
      <w:lang w:val="fr-FR" w:eastAsia="ja-JP"/>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insideV w:val="single" w:sz="4" w:space="0" w:color="F1A983"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bottom w:val="single" w:sz="4" w:space="0" w:color="F1A983" w:themeColor="accent2" w:themeTint="99"/>
        </w:tcBorders>
      </w:tcPr>
    </w:tblStylePr>
    <w:tblStylePr w:type="nwCell">
      <w:tblPr/>
      <w:tcPr>
        <w:tcBorders>
          <w:bottom w:val="single" w:sz="4" w:space="0" w:color="F1A983" w:themeColor="accent2" w:themeTint="99"/>
        </w:tcBorders>
      </w:tcPr>
    </w:tblStylePr>
    <w:tblStylePr w:type="seCell">
      <w:tblPr/>
      <w:tcPr>
        <w:tcBorders>
          <w:top w:val="single" w:sz="4" w:space="0" w:color="F1A983" w:themeColor="accent2" w:themeTint="99"/>
        </w:tcBorders>
      </w:tcPr>
    </w:tblStylePr>
    <w:tblStylePr w:type="swCell">
      <w:tblPr/>
      <w:tcPr>
        <w:tcBorders>
          <w:top w:val="single" w:sz="4" w:space="0" w:color="F1A983" w:themeColor="accent2" w:themeTint="99"/>
        </w:tcBorders>
      </w:tcPr>
    </w:tblStylePr>
  </w:style>
  <w:style w:type="table" w:styleId="GridTable7Colorful-Accent3">
    <w:name w:val="Grid Table 7 Colorful Accent 3"/>
    <w:basedOn w:val="TableNormal"/>
    <w:uiPriority w:val="52"/>
    <w:rsid w:val="00953ADB"/>
    <w:pPr>
      <w:spacing w:after="0" w:line="240" w:lineRule="auto"/>
    </w:pPr>
    <w:rPr>
      <w:color w:val="124F1A" w:themeColor="accent3" w:themeShade="BF"/>
      <w:lang w:val="fr-FR" w:eastAsia="ja-JP"/>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insideV w:val="single" w:sz="4" w:space="0" w:color="47D45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bottom w:val="single" w:sz="4" w:space="0" w:color="47D459" w:themeColor="accent3" w:themeTint="99"/>
        </w:tcBorders>
      </w:tcPr>
    </w:tblStylePr>
    <w:tblStylePr w:type="nwCell">
      <w:tblPr/>
      <w:tcPr>
        <w:tcBorders>
          <w:bottom w:val="single" w:sz="4" w:space="0" w:color="47D459" w:themeColor="accent3" w:themeTint="99"/>
        </w:tcBorders>
      </w:tcPr>
    </w:tblStylePr>
    <w:tblStylePr w:type="seCell">
      <w:tblPr/>
      <w:tcPr>
        <w:tcBorders>
          <w:top w:val="single" w:sz="4" w:space="0" w:color="47D459" w:themeColor="accent3" w:themeTint="99"/>
        </w:tcBorders>
      </w:tcPr>
    </w:tblStylePr>
    <w:tblStylePr w:type="swCell">
      <w:tblPr/>
      <w:tcPr>
        <w:tcBorders>
          <w:top w:val="single" w:sz="4" w:space="0" w:color="47D459" w:themeColor="accent3" w:themeTint="99"/>
        </w:tcBorders>
      </w:tcPr>
    </w:tblStylePr>
  </w:style>
  <w:style w:type="table" w:styleId="GridTable7Colorful-Accent4">
    <w:name w:val="Grid Table 7 Colorful Accent 4"/>
    <w:basedOn w:val="TableNormal"/>
    <w:uiPriority w:val="52"/>
    <w:rsid w:val="00953ADB"/>
    <w:pPr>
      <w:spacing w:after="0" w:line="240" w:lineRule="auto"/>
    </w:pPr>
    <w:rPr>
      <w:color w:val="0B769F" w:themeColor="accent4" w:themeShade="BF"/>
      <w:lang w:val="fr-FR" w:eastAsia="ja-JP"/>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insideV w:val="single" w:sz="4" w:space="0" w:color="60CAF3"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bottom w:val="single" w:sz="4" w:space="0" w:color="60CAF3" w:themeColor="accent4" w:themeTint="99"/>
        </w:tcBorders>
      </w:tcPr>
    </w:tblStylePr>
    <w:tblStylePr w:type="nwCell">
      <w:tblPr/>
      <w:tcPr>
        <w:tcBorders>
          <w:bottom w:val="single" w:sz="4" w:space="0" w:color="60CAF3" w:themeColor="accent4" w:themeTint="99"/>
        </w:tcBorders>
      </w:tcPr>
    </w:tblStylePr>
    <w:tblStylePr w:type="seCell">
      <w:tblPr/>
      <w:tcPr>
        <w:tcBorders>
          <w:top w:val="single" w:sz="4" w:space="0" w:color="60CAF3" w:themeColor="accent4" w:themeTint="99"/>
        </w:tcBorders>
      </w:tcPr>
    </w:tblStylePr>
    <w:tblStylePr w:type="swCell">
      <w:tblPr/>
      <w:tcPr>
        <w:tcBorders>
          <w:top w:val="single" w:sz="4" w:space="0" w:color="60CAF3" w:themeColor="accent4" w:themeTint="99"/>
        </w:tcBorders>
      </w:tcPr>
    </w:tblStylePr>
  </w:style>
  <w:style w:type="table" w:styleId="GridTable7Colorful-Accent5">
    <w:name w:val="Grid Table 7 Colorful Accent 5"/>
    <w:basedOn w:val="TableNormal"/>
    <w:uiPriority w:val="52"/>
    <w:rsid w:val="00953ADB"/>
    <w:pPr>
      <w:spacing w:after="0" w:line="240" w:lineRule="auto"/>
    </w:pPr>
    <w:rPr>
      <w:color w:val="77206D" w:themeColor="accent5" w:themeShade="BF"/>
      <w:lang w:val="fr-FR" w:eastAsia="ja-JP"/>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insideV w:val="single" w:sz="4" w:space="0" w:color="D86DC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bottom w:val="single" w:sz="4" w:space="0" w:color="D86DCB" w:themeColor="accent5" w:themeTint="99"/>
        </w:tcBorders>
      </w:tcPr>
    </w:tblStylePr>
    <w:tblStylePr w:type="nwCell">
      <w:tblPr/>
      <w:tcPr>
        <w:tcBorders>
          <w:bottom w:val="single" w:sz="4" w:space="0" w:color="D86DCB" w:themeColor="accent5" w:themeTint="99"/>
        </w:tcBorders>
      </w:tcPr>
    </w:tblStylePr>
    <w:tblStylePr w:type="seCell">
      <w:tblPr/>
      <w:tcPr>
        <w:tcBorders>
          <w:top w:val="single" w:sz="4" w:space="0" w:color="D86DCB" w:themeColor="accent5" w:themeTint="99"/>
        </w:tcBorders>
      </w:tcPr>
    </w:tblStylePr>
    <w:tblStylePr w:type="swCell">
      <w:tblPr/>
      <w:tcPr>
        <w:tcBorders>
          <w:top w:val="single" w:sz="4" w:space="0" w:color="D86DCB" w:themeColor="accent5" w:themeTint="99"/>
        </w:tcBorders>
      </w:tcPr>
    </w:tblStylePr>
  </w:style>
  <w:style w:type="table" w:styleId="GridTable7Colorful-Accent6">
    <w:name w:val="Grid Table 7 Colorful Accent 6"/>
    <w:basedOn w:val="TableNormal"/>
    <w:uiPriority w:val="52"/>
    <w:rsid w:val="00953ADB"/>
    <w:pPr>
      <w:spacing w:after="0" w:line="240" w:lineRule="auto"/>
    </w:pPr>
    <w:rPr>
      <w:color w:val="3A7C22" w:themeColor="accent6" w:themeShade="BF"/>
      <w:lang w:val="fr-FR" w:eastAsia="ja-JP"/>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insideV w:val="single" w:sz="4" w:space="0" w:color="8DD873"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bottom w:val="single" w:sz="4" w:space="0" w:color="8DD873" w:themeColor="accent6" w:themeTint="99"/>
        </w:tcBorders>
      </w:tcPr>
    </w:tblStylePr>
    <w:tblStylePr w:type="nwCell">
      <w:tblPr/>
      <w:tcPr>
        <w:tcBorders>
          <w:bottom w:val="single" w:sz="4" w:space="0" w:color="8DD873" w:themeColor="accent6" w:themeTint="99"/>
        </w:tcBorders>
      </w:tcPr>
    </w:tblStylePr>
    <w:tblStylePr w:type="seCell">
      <w:tblPr/>
      <w:tcPr>
        <w:tcBorders>
          <w:top w:val="single" w:sz="4" w:space="0" w:color="8DD873" w:themeColor="accent6" w:themeTint="99"/>
        </w:tcBorders>
      </w:tcPr>
    </w:tblStylePr>
    <w:tblStylePr w:type="swCell">
      <w:tblPr/>
      <w:tcPr>
        <w:tcBorders>
          <w:top w:val="single" w:sz="4" w:space="0" w:color="8DD873" w:themeColor="accent6" w:themeTint="99"/>
        </w:tcBorders>
      </w:tcPr>
    </w:tblStylePr>
  </w:style>
  <w:style w:type="character" w:styleId="Hashtag">
    <w:name w:val="Hashtag"/>
    <w:basedOn w:val="DefaultParagraphFont"/>
    <w:uiPriority w:val="99"/>
    <w:semiHidden/>
    <w:unhideWhenUsed/>
    <w:rsid w:val="00953ADB"/>
    <w:rPr>
      <w:color w:val="2B579A"/>
      <w:shd w:val="clear" w:color="auto" w:fill="E6E6E6"/>
    </w:rPr>
  </w:style>
  <w:style w:type="character" w:styleId="HTMLAcronym">
    <w:name w:val="HTML Acronym"/>
    <w:basedOn w:val="DefaultParagraphFont"/>
    <w:uiPriority w:val="99"/>
    <w:semiHidden/>
    <w:unhideWhenUsed/>
    <w:rsid w:val="00953ADB"/>
  </w:style>
  <w:style w:type="paragraph" w:styleId="HTMLAddress">
    <w:name w:val="HTML Address"/>
    <w:basedOn w:val="Normal"/>
    <w:link w:val="HTMLAddressChar"/>
    <w:uiPriority w:val="99"/>
    <w:semiHidden/>
    <w:unhideWhenUsed/>
    <w:rsid w:val="00D928D6"/>
    <w:pPr>
      <w:spacing w:after="0" w:line="240" w:lineRule="auto"/>
    </w:pPr>
    <w:rPr>
      <w:i/>
      <w:iCs/>
      <w:color w:val="404040" w:themeColor="text1" w:themeTint="BF"/>
      <w:lang w:val="fr-FR" w:eastAsia="ja-JP"/>
    </w:rPr>
  </w:style>
  <w:style w:type="character" w:customStyle="1" w:styleId="HTMLAddressChar">
    <w:name w:val="HTML Address Char"/>
    <w:basedOn w:val="DefaultParagraphFont"/>
    <w:link w:val="HTMLAddress"/>
    <w:uiPriority w:val="99"/>
    <w:semiHidden/>
    <w:rsid w:val="00953ADB"/>
    <w:rPr>
      <w:i/>
      <w:iCs/>
      <w:color w:val="404040" w:themeColor="text1" w:themeTint="BF"/>
      <w:lang w:val="fr-FR" w:eastAsia="ja-JP"/>
    </w:rPr>
  </w:style>
  <w:style w:type="character" w:styleId="HTMLCite">
    <w:name w:val="HTML Cite"/>
    <w:basedOn w:val="DefaultParagraphFont"/>
    <w:uiPriority w:val="99"/>
    <w:semiHidden/>
    <w:unhideWhenUsed/>
    <w:rsid w:val="00953ADB"/>
    <w:rPr>
      <w:i/>
      <w:iCs/>
    </w:rPr>
  </w:style>
  <w:style w:type="character" w:styleId="HTMLCode">
    <w:name w:val="HTML Code"/>
    <w:basedOn w:val="DefaultParagraphFont"/>
    <w:uiPriority w:val="99"/>
    <w:semiHidden/>
    <w:unhideWhenUsed/>
    <w:rsid w:val="00953ADB"/>
    <w:rPr>
      <w:rFonts w:ascii="Consolas" w:hAnsi="Consolas"/>
      <w:sz w:val="22"/>
      <w:szCs w:val="20"/>
    </w:rPr>
  </w:style>
  <w:style w:type="character" w:styleId="HTMLDefinition">
    <w:name w:val="HTML Definition"/>
    <w:basedOn w:val="DefaultParagraphFont"/>
    <w:uiPriority w:val="99"/>
    <w:semiHidden/>
    <w:unhideWhenUsed/>
    <w:rsid w:val="00953ADB"/>
    <w:rPr>
      <w:i/>
      <w:iCs/>
    </w:rPr>
  </w:style>
  <w:style w:type="character" w:styleId="HTMLKeyboard">
    <w:name w:val="HTML Keyboard"/>
    <w:basedOn w:val="DefaultParagraphFont"/>
    <w:uiPriority w:val="99"/>
    <w:semiHidden/>
    <w:unhideWhenUsed/>
    <w:rsid w:val="00953ADB"/>
    <w:rPr>
      <w:rFonts w:ascii="Consolas" w:hAnsi="Consolas"/>
      <w:sz w:val="22"/>
      <w:szCs w:val="20"/>
    </w:rPr>
  </w:style>
  <w:style w:type="paragraph" w:styleId="HTMLPreformatted">
    <w:name w:val="HTML Preformatted"/>
    <w:basedOn w:val="Normal"/>
    <w:link w:val="HTMLPreformattedChar"/>
    <w:uiPriority w:val="99"/>
    <w:semiHidden/>
    <w:unhideWhenUsed/>
    <w:rsid w:val="00D928D6"/>
    <w:pPr>
      <w:spacing w:after="0" w:line="240" w:lineRule="auto"/>
    </w:pPr>
    <w:rPr>
      <w:rFonts w:ascii="Consolas" w:hAnsi="Consolas"/>
      <w:color w:val="404040" w:themeColor="text1" w:themeTint="BF"/>
      <w:szCs w:val="20"/>
      <w:lang w:val="fr-FR" w:eastAsia="ja-JP"/>
    </w:rPr>
  </w:style>
  <w:style w:type="character" w:customStyle="1" w:styleId="HTMLPreformattedChar">
    <w:name w:val="HTML Preformatted Char"/>
    <w:basedOn w:val="DefaultParagraphFont"/>
    <w:link w:val="HTMLPreformatted"/>
    <w:uiPriority w:val="99"/>
    <w:semiHidden/>
    <w:rsid w:val="00953ADB"/>
    <w:rPr>
      <w:rFonts w:ascii="Consolas" w:hAnsi="Consolas"/>
      <w:color w:val="404040" w:themeColor="text1" w:themeTint="BF"/>
      <w:szCs w:val="20"/>
      <w:lang w:val="fr-FR" w:eastAsia="ja-JP"/>
    </w:rPr>
  </w:style>
  <w:style w:type="character" w:styleId="HTMLSample">
    <w:name w:val="HTML Sample"/>
    <w:basedOn w:val="DefaultParagraphFont"/>
    <w:uiPriority w:val="99"/>
    <w:semiHidden/>
    <w:unhideWhenUsed/>
    <w:rsid w:val="00953ADB"/>
    <w:rPr>
      <w:rFonts w:ascii="Consolas" w:hAnsi="Consolas"/>
      <w:sz w:val="24"/>
      <w:szCs w:val="24"/>
    </w:rPr>
  </w:style>
  <w:style w:type="character" w:styleId="HTMLTypewriter">
    <w:name w:val="HTML Typewriter"/>
    <w:basedOn w:val="DefaultParagraphFont"/>
    <w:uiPriority w:val="99"/>
    <w:semiHidden/>
    <w:unhideWhenUsed/>
    <w:rsid w:val="00953ADB"/>
    <w:rPr>
      <w:rFonts w:ascii="Consolas" w:hAnsi="Consolas"/>
      <w:sz w:val="22"/>
      <w:szCs w:val="20"/>
    </w:rPr>
  </w:style>
  <w:style w:type="character" w:styleId="HTMLVariable">
    <w:name w:val="HTML Variable"/>
    <w:basedOn w:val="DefaultParagraphFont"/>
    <w:uiPriority w:val="99"/>
    <w:semiHidden/>
    <w:unhideWhenUsed/>
    <w:rsid w:val="00953ADB"/>
    <w:rPr>
      <w:i/>
      <w:iCs/>
    </w:rPr>
  </w:style>
  <w:style w:type="character" w:styleId="Hyperlink">
    <w:name w:val="Hyperlink"/>
    <w:basedOn w:val="DefaultParagraphFont"/>
    <w:uiPriority w:val="99"/>
    <w:unhideWhenUsed/>
    <w:rsid w:val="00953ADB"/>
    <w:rPr>
      <w:color w:val="BF4E14" w:themeColor="accent2" w:themeShade="BF"/>
      <w:u w:val="single"/>
    </w:rPr>
  </w:style>
  <w:style w:type="paragraph" w:styleId="Index1">
    <w:name w:val="index 1"/>
    <w:basedOn w:val="Normal"/>
    <w:next w:val="Normal"/>
    <w:autoRedefine/>
    <w:uiPriority w:val="99"/>
    <w:semiHidden/>
    <w:unhideWhenUsed/>
    <w:rsid w:val="00D928D6"/>
    <w:pPr>
      <w:spacing w:after="0" w:line="240" w:lineRule="auto"/>
      <w:ind w:left="220" w:hanging="220"/>
    </w:pPr>
    <w:rPr>
      <w:color w:val="404040" w:themeColor="text1" w:themeTint="BF"/>
      <w:lang w:val="fr-FR" w:eastAsia="ja-JP"/>
    </w:rPr>
  </w:style>
  <w:style w:type="paragraph" w:styleId="Index2">
    <w:name w:val="index 2"/>
    <w:basedOn w:val="Normal"/>
    <w:next w:val="Normal"/>
    <w:autoRedefine/>
    <w:uiPriority w:val="99"/>
    <w:semiHidden/>
    <w:unhideWhenUsed/>
    <w:rsid w:val="00D928D6"/>
    <w:pPr>
      <w:spacing w:after="0" w:line="240" w:lineRule="auto"/>
      <w:ind w:left="440" w:hanging="220"/>
    </w:pPr>
    <w:rPr>
      <w:color w:val="404040" w:themeColor="text1" w:themeTint="BF"/>
      <w:lang w:val="fr-FR" w:eastAsia="ja-JP"/>
    </w:rPr>
  </w:style>
  <w:style w:type="paragraph" w:styleId="Index3">
    <w:name w:val="index 3"/>
    <w:basedOn w:val="Normal"/>
    <w:next w:val="Normal"/>
    <w:autoRedefine/>
    <w:uiPriority w:val="99"/>
    <w:semiHidden/>
    <w:unhideWhenUsed/>
    <w:rsid w:val="00D928D6"/>
    <w:pPr>
      <w:spacing w:after="0" w:line="240" w:lineRule="auto"/>
      <w:ind w:left="660" w:hanging="220"/>
    </w:pPr>
    <w:rPr>
      <w:color w:val="404040" w:themeColor="text1" w:themeTint="BF"/>
      <w:lang w:val="fr-FR" w:eastAsia="ja-JP"/>
    </w:rPr>
  </w:style>
  <w:style w:type="paragraph" w:styleId="Index4">
    <w:name w:val="index 4"/>
    <w:basedOn w:val="Normal"/>
    <w:next w:val="Normal"/>
    <w:autoRedefine/>
    <w:uiPriority w:val="99"/>
    <w:semiHidden/>
    <w:unhideWhenUsed/>
    <w:rsid w:val="00D928D6"/>
    <w:pPr>
      <w:spacing w:after="0" w:line="240" w:lineRule="auto"/>
      <w:ind w:left="880" w:hanging="220"/>
    </w:pPr>
    <w:rPr>
      <w:color w:val="404040" w:themeColor="text1" w:themeTint="BF"/>
      <w:lang w:val="fr-FR" w:eastAsia="ja-JP"/>
    </w:rPr>
  </w:style>
  <w:style w:type="paragraph" w:styleId="Index5">
    <w:name w:val="index 5"/>
    <w:basedOn w:val="Normal"/>
    <w:next w:val="Normal"/>
    <w:autoRedefine/>
    <w:uiPriority w:val="99"/>
    <w:semiHidden/>
    <w:unhideWhenUsed/>
    <w:rsid w:val="00D928D6"/>
    <w:pPr>
      <w:spacing w:after="0" w:line="240" w:lineRule="auto"/>
      <w:ind w:left="1100" w:hanging="220"/>
    </w:pPr>
    <w:rPr>
      <w:color w:val="404040" w:themeColor="text1" w:themeTint="BF"/>
      <w:lang w:val="fr-FR" w:eastAsia="ja-JP"/>
    </w:rPr>
  </w:style>
  <w:style w:type="paragraph" w:styleId="Index6">
    <w:name w:val="index 6"/>
    <w:basedOn w:val="Normal"/>
    <w:next w:val="Normal"/>
    <w:autoRedefine/>
    <w:uiPriority w:val="99"/>
    <w:semiHidden/>
    <w:unhideWhenUsed/>
    <w:rsid w:val="00D928D6"/>
    <w:pPr>
      <w:spacing w:after="0" w:line="240" w:lineRule="auto"/>
      <w:ind w:left="1320" w:hanging="220"/>
    </w:pPr>
    <w:rPr>
      <w:color w:val="404040" w:themeColor="text1" w:themeTint="BF"/>
      <w:lang w:val="fr-FR" w:eastAsia="ja-JP"/>
    </w:rPr>
  </w:style>
  <w:style w:type="paragraph" w:styleId="Index7">
    <w:name w:val="index 7"/>
    <w:basedOn w:val="Normal"/>
    <w:next w:val="Normal"/>
    <w:autoRedefine/>
    <w:uiPriority w:val="99"/>
    <w:semiHidden/>
    <w:unhideWhenUsed/>
    <w:rsid w:val="00D928D6"/>
    <w:pPr>
      <w:spacing w:after="0" w:line="240" w:lineRule="auto"/>
      <w:ind w:left="1540" w:hanging="220"/>
    </w:pPr>
    <w:rPr>
      <w:color w:val="404040" w:themeColor="text1" w:themeTint="BF"/>
      <w:lang w:val="fr-FR" w:eastAsia="ja-JP"/>
    </w:rPr>
  </w:style>
  <w:style w:type="paragraph" w:styleId="Index8">
    <w:name w:val="index 8"/>
    <w:basedOn w:val="Normal"/>
    <w:next w:val="Normal"/>
    <w:autoRedefine/>
    <w:uiPriority w:val="99"/>
    <w:semiHidden/>
    <w:unhideWhenUsed/>
    <w:rsid w:val="00D928D6"/>
    <w:pPr>
      <w:spacing w:after="0" w:line="240" w:lineRule="auto"/>
      <w:ind w:left="1760" w:hanging="220"/>
    </w:pPr>
    <w:rPr>
      <w:color w:val="404040" w:themeColor="text1" w:themeTint="BF"/>
      <w:lang w:val="fr-FR" w:eastAsia="ja-JP"/>
    </w:rPr>
  </w:style>
  <w:style w:type="paragraph" w:styleId="Index9">
    <w:name w:val="index 9"/>
    <w:basedOn w:val="Normal"/>
    <w:next w:val="Normal"/>
    <w:autoRedefine/>
    <w:uiPriority w:val="99"/>
    <w:semiHidden/>
    <w:unhideWhenUsed/>
    <w:rsid w:val="00D928D6"/>
    <w:pPr>
      <w:spacing w:after="0" w:line="240" w:lineRule="auto"/>
      <w:ind w:left="1980" w:hanging="220"/>
    </w:pPr>
    <w:rPr>
      <w:color w:val="404040" w:themeColor="text1" w:themeTint="BF"/>
      <w:lang w:val="fr-FR" w:eastAsia="ja-JP"/>
    </w:rPr>
  </w:style>
  <w:style w:type="paragraph" w:styleId="IndexHeading">
    <w:name w:val="index heading"/>
    <w:basedOn w:val="Normal"/>
    <w:next w:val="Index1"/>
    <w:uiPriority w:val="99"/>
    <w:semiHidden/>
    <w:unhideWhenUsed/>
    <w:rsid w:val="00D928D6"/>
    <w:pPr>
      <w:spacing w:after="120" w:line="240" w:lineRule="auto"/>
    </w:pPr>
    <w:rPr>
      <w:rFonts w:asciiTheme="majorHAnsi" w:eastAsiaTheme="majorEastAsia" w:hAnsiTheme="majorHAnsi" w:cstheme="majorBidi"/>
      <w:b/>
      <w:bCs/>
      <w:color w:val="404040" w:themeColor="text1" w:themeTint="BF"/>
      <w:lang w:val="fr-FR" w:eastAsia="ja-JP"/>
    </w:rPr>
  </w:style>
  <w:style w:type="table" w:styleId="LightGrid">
    <w:name w:val="Light Grid"/>
    <w:basedOn w:val="TableNormal"/>
    <w:uiPriority w:val="62"/>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18" w:space="0" w:color="156082" w:themeColor="accent1"/>
          <w:right w:val="single" w:sz="8" w:space="0" w:color="156082" w:themeColor="accent1"/>
          <w:insideH w:val="nil"/>
          <w:insideV w:val="single" w:sz="8" w:space="0" w:color="156082"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insideH w:val="nil"/>
          <w:insideV w:val="single" w:sz="8" w:space="0" w:color="156082"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shd w:val="clear" w:color="auto" w:fill="B2DEF2" w:themeFill="accent1" w:themeFillTint="3F"/>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shd w:val="clear" w:color="auto" w:fill="B2DEF2" w:themeFill="accent1" w:themeFillTint="3F"/>
      </w:tcPr>
    </w:tblStylePr>
    <w:tblStylePr w:type="band2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insideV w:val="single" w:sz="8" w:space="0" w:color="156082" w:themeColor="accent1"/>
        </w:tcBorders>
      </w:tcPr>
    </w:tblStylePr>
  </w:style>
  <w:style w:type="table" w:styleId="LightGrid-Accent2">
    <w:name w:val="Light Grid Accent 2"/>
    <w:basedOn w:val="TableNormal"/>
    <w:uiPriority w:val="62"/>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18" w:space="0" w:color="E97132" w:themeColor="accent2"/>
          <w:right w:val="single" w:sz="8" w:space="0" w:color="E97132" w:themeColor="accent2"/>
          <w:insideH w:val="nil"/>
          <w:insideV w:val="single" w:sz="8" w:space="0" w:color="E97132"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insideH w:val="nil"/>
          <w:insideV w:val="single" w:sz="8" w:space="0" w:color="E97132"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shd w:val="clear" w:color="auto" w:fill="F9DBCC" w:themeFill="accent2" w:themeFillTint="3F"/>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shd w:val="clear" w:color="auto" w:fill="F9DBCC" w:themeFill="accent2" w:themeFillTint="3F"/>
      </w:tcPr>
    </w:tblStylePr>
    <w:tblStylePr w:type="band2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insideV w:val="single" w:sz="8" w:space="0" w:color="E97132" w:themeColor="accent2"/>
        </w:tcBorders>
      </w:tcPr>
    </w:tblStylePr>
  </w:style>
  <w:style w:type="table" w:styleId="LightGrid-Accent3">
    <w:name w:val="Light Grid Accent 3"/>
    <w:basedOn w:val="TableNormal"/>
    <w:uiPriority w:val="62"/>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18" w:space="0" w:color="196B24" w:themeColor="accent3"/>
          <w:right w:val="single" w:sz="8" w:space="0" w:color="196B24" w:themeColor="accent3"/>
          <w:insideH w:val="nil"/>
          <w:insideV w:val="single" w:sz="8" w:space="0" w:color="196B24"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insideH w:val="nil"/>
          <w:insideV w:val="single" w:sz="8" w:space="0" w:color="196B24"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shd w:val="clear" w:color="auto" w:fill="B3EDBA" w:themeFill="accent3" w:themeFillTint="3F"/>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shd w:val="clear" w:color="auto" w:fill="B3EDBA" w:themeFill="accent3" w:themeFillTint="3F"/>
      </w:tcPr>
    </w:tblStylePr>
    <w:tblStylePr w:type="band2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insideV w:val="single" w:sz="8" w:space="0" w:color="196B24" w:themeColor="accent3"/>
        </w:tcBorders>
      </w:tcPr>
    </w:tblStylePr>
  </w:style>
  <w:style w:type="table" w:styleId="LightGrid-Accent4">
    <w:name w:val="Light Grid Accent 4"/>
    <w:basedOn w:val="TableNormal"/>
    <w:uiPriority w:val="62"/>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18" w:space="0" w:color="0F9ED5" w:themeColor="accent4"/>
          <w:right w:val="single" w:sz="8" w:space="0" w:color="0F9ED5" w:themeColor="accent4"/>
          <w:insideH w:val="nil"/>
          <w:insideV w:val="single" w:sz="8" w:space="0" w:color="0F9ED5"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insideH w:val="nil"/>
          <w:insideV w:val="single" w:sz="8" w:space="0" w:color="0F9ED5"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shd w:val="clear" w:color="auto" w:fill="BDE9FA" w:themeFill="accent4" w:themeFillTint="3F"/>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shd w:val="clear" w:color="auto" w:fill="BDE9FA" w:themeFill="accent4" w:themeFillTint="3F"/>
      </w:tcPr>
    </w:tblStylePr>
    <w:tblStylePr w:type="band2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insideV w:val="single" w:sz="8" w:space="0" w:color="0F9ED5" w:themeColor="accent4"/>
        </w:tcBorders>
      </w:tcPr>
    </w:tblStylePr>
  </w:style>
  <w:style w:type="table" w:styleId="LightGrid-Accent5">
    <w:name w:val="Light Grid Accent 5"/>
    <w:basedOn w:val="TableNormal"/>
    <w:uiPriority w:val="62"/>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18" w:space="0" w:color="A02B93" w:themeColor="accent5"/>
          <w:right w:val="single" w:sz="8" w:space="0" w:color="A02B93" w:themeColor="accent5"/>
          <w:insideH w:val="nil"/>
          <w:insideV w:val="single" w:sz="8" w:space="0" w:color="A02B93"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insideH w:val="nil"/>
          <w:insideV w:val="single" w:sz="8" w:space="0" w:color="A02B93"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shd w:val="clear" w:color="auto" w:fill="EFC3E9" w:themeFill="accent5" w:themeFillTint="3F"/>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shd w:val="clear" w:color="auto" w:fill="EFC3E9" w:themeFill="accent5" w:themeFillTint="3F"/>
      </w:tcPr>
    </w:tblStylePr>
    <w:tblStylePr w:type="band2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insideV w:val="single" w:sz="8" w:space="0" w:color="A02B93" w:themeColor="accent5"/>
        </w:tcBorders>
      </w:tcPr>
    </w:tblStylePr>
  </w:style>
  <w:style w:type="table" w:styleId="LightGrid-Accent6">
    <w:name w:val="Light Grid Accent 6"/>
    <w:basedOn w:val="TableNormal"/>
    <w:uiPriority w:val="62"/>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18" w:space="0" w:color="4EA72E" w:themeColor="accent6"/>
          <w:right w:val="single" w:sz="8" w:space="0" w:color="4EA72E" w:themeColor="accent6"/>
          <w:insideH w:val="nil"/>
          <w:insideV w:val="single" w:sz="8" w:space="0" w:color="4EA72E"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insideH w:val="nil"/>
          <w:insideV w:val="single" w:sz="8" w:space="0" w:color="4EA72E"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shd w:val="clear" w:color="auto" w:fill="D0EFC5" w:themeFill="accent6" w:themeFillTint="3F"/>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shd w:val="clear" w:color="auto" w:fill="D0EFC5" w:themeFill="accent6" w:themeFillTint="3F"/>
      </w:tcPr>
    </w:tblStylePr>
    <w:tblStylePr w:type="band2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insideV w:val="single" w:sz="8" w:space="0" w:color="4EA72E" w:themeColor="accent6"/>
        </w:tcBorders>
      </w:tcPr>
    </w:tblStylePr>
  </w:style>
  <w:style w:type="table" w:styleId="LightList">
    <w:name w:val="Light List"/>
    <w:basedOn w:val="TableNormal"/>
    <w:uiPriority w:val="61"/>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pPr>
        <w:spacing w:before="0" w:after="0" w:line="240" w:lineRule="auto"/>
      </w:pPr>
      <w:rPr>
        <w:b/>
        <w:bCs/>
        <w:color w:val="FFFFFF" w:themeColor="background1"/>
      </w:rPr>
      <w:tblPr/>
      <w:tcPr>
        <w:shd w:val="clear" w:color="auto" w:fill="156082" w:themeFill="accent1"/>
      </w:tcPr>
    </w:tblStylePr>
    <w:tblStylePr w:type="lastRow">
      <w:pPr>
        <w:spacing w:before="0" w:after="0" w:line="240" w:lineRule="auto"/>
      </w:pPr>
      <w:rPr>
        <w:b/>
        <w:bCs/>
      </w:rPr>
      <w:tblPr/>
      <w:tcPr>
        <w:tcBorders>
          <w:top w:val="double" w:sz="6" w:space="0" w:color="156082" w:themeColor="accent1"/>
          <w:left w:val="single" w:sz="8" w:space="0" w:color="156082" w:themeColor="accent1"/>
          <w:bottom w:val="single" w:sz="8" w:space="0" w:color="156082" w:themeColor="accent1"/>
          <w:right w:val="single" w:sz="8" w:space="0" w:color="156082" w:themeColor="accent1"/>
        </w:tcBorders>
      </w:tcPr>
    </w:tblStylePr>
    <w:tblStylePr w:type="firstCol">
      <w:rPr>
        <w:b/>
        <w:bCs/>
      </w:rPr>
    </w:tblStylePr>
    <w:tblStylePr w:type="lastCol">
      <w:rPr>
        <w:b/>
        <w:bCs/>
      </w:rPr>
    </w:tblStylePr>
    <w:tblStylePr w:type="band1Vert">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tblStylePr w:type="band1Horz">
      <w:tblPr/>
      <w:tcPr>
        <w:tcBorders>
          <w:top w:val="single" w:sz="8" w:space="0" w:color="156082" w:themeColor="accent1"/>
          <w:left w:val="single" w:sz="8" w:space="0" w:color="156082" w:themeColor="accent1"/>
          <w:bottom w:val="single" w:sz="8" w:space="0" w:color="156082" w:themeColor="accent1"/>
          <w:right w:val="single" w:sz="8" w:space="0" w:color="156082" w:themeColor="accent1"/>
        </w:tcBorders>
      </w:tcPr>
    </w:tblStylePr>
  </w:style>
  <w:style w:type="table" w:styleId="LightList-Accent2">
    <w:name w:val="Light List Accent 2"/>
    <w:basedOn w:val="TableNormal"/>
    <w:uiPriority w:val="61"/>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pPr>
        <w:spacing w:before="0" w:after="0" w:line="240" w:lineRule="auto"/>
      </w:pPr>
      <w:rPr>
        <w:b/>
        <w:bCs/>
        <w:color w:val="FFFFFF" w:themeColor="background1"/>
      </w:rPr>
      <w:tblPr/>
      <w:tcPr>
        <w:shd w:val="clear" w:color="auto" w:fill="E97132" w:themeFill="accent2"/>
      </w:tcPr>
    </w:tblStylePr>
    <w:tblStylePr w:type="lastRow">
      <w:pPr>
        <w:spacing w:before="0" w:after="0" w:line="240" w:lineRule="auto"/>
      </w:pPr>
      <w:rPr>
        <w:b/>
        <w:bCs/>
      </w:rPr>
      <w:tblPr/>
      <w:tcPr>
        <w:tcBorders>
          <w:top w:val="double" w:sz="6" w:space="0" w:color="E97132" w:themeColor="accent2"/>
          <w:left w:val="single" w:sz="8" w:space="0" w:color="E97132" w:themeColor="accent2"/>
          <w:bottom w:val="single" w:sz="8" w:space="0" w:color="E97132" w:themeColor="accent2"/>
          <w:right w:val="single" w:sz="8" w:space="0" w:color="E97132" w:themeColor="accent2"/>
        </w:tcBorders>
      </w:tcPr>
    </w:tblStylePr>
    <w:tblStylePr w:type="firstCol">
      <w:rPr>
        <w:b/>
        <w:bCs/>
      </w:rPr>
    </w:tblStylePr>
    <w:tblStylePr w:type="lastCol">
      <w:rPr>
        <w:b/>
        <w:bCs/>
      </w:rPr>
    </w:tblStylePr>
    <w:tblStylePr w:type="band1Vert">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tblStylePr w:type="band1Horz">
      <w:tblPr/>
      <w:tcPr>
        <w:tcBorders>
          <w:top w:val="single" w:sz="8" w:space="0" w:color="E97132" w:themeColor="accent2"/>
          <w:left w:val="single" w:sz="8" w:space="0" w:color="E97132" w:themeColor="accent2"/>
          <w:bottom w:val="single" w:sz="8" w:space="0" w:color="E97132" w:themeColor="accent2"/>
          <w:right w:val="single" w:sz="8" w:space="0" w:color="E97132" w:themeColor="accent2"/>
        </w:tcBorders>
      </w:tcPr>
    </w:tblStylePr>
  </w:style>
  <w:style w:type="table" w:styleId="LightList-Accent3">
    <w:name w:val="Light List Accent 3"/>
    <w:basedOn w:val="TableNormal"/>
    <w:uiPriority w:val="61"/>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pPr>
        <w:spacing w:before="0" w:after="0" w:line="240" w:lineRule="auto"/>
      </w:pPr>
      <w:rPr>
        <w:b/>
        <w:bCs/>
        <w:color w:val="FFFFFF" w:themeColor="background1"/>
      </w:rPr>
      <w:tblPr/>
      <w:tcPr>
        <w:shd w:val="clear" w:color="auto" w:fill="196B24" w:themeFill="accent3"/>
      </w:tcPr>
    </w:tblStylePr>
    <w:tblStylePr w:type="lastRow">
      <w:pPr>
        <w:spacing w:before="0" w:after="0" w:line="240" w:lineRule="auto"/>
      </w:pPr>
      <w:rPr>
        <w:b/>
        <w:bCs/>
      </w:rPr>
      <w:tblPr/>
      <w:tcPr>
        <w:tcBorders>
          <w:top w:val="double" w:sz="6" w:space="0" w:color="196B24" w:themeColor="accent3"/>
          <w:left w:val="single" w:sz="8" w:space="0" w:color="196B24" w:themeColor="accent3"/>
          <w:bottom w:val="single" w:sz="8" w:space="0" w:color="196B24" w:themeColor="accent3"/>
          <w:right w:val="single" w:sz="8" w:space="0" w:color="196B24" w:themeColor="accent3"/>
        </w:tcBorders>
      </w:tcPr>
    </w:tblStylePr>
    <w:tblStylePr w:type="firstCol">
      <w:rPr>
        <w:b/>
        <w:bCs/>
      </w:rPr>
    </w:tblStylePr>
    <w:tblStylePr w:type="lastCol">
      <w:rPr>
        <w:b/>
        <w:bCs/>
      </w:rPr>
    </w:tblStylePr>
    <w:tblStylePr w:type="band1Vert">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tblStylePr w:type="band1Horz">
      <w:tblPr/>
      <w:tcPr>
        <w:tcBorders>
          <w:top w:val="single" w:sz="8" w:space="0" w:color="196B24" w:themeColor="accent3"/>
          <w:left w:val="single" w:sz="8" w:space="0" w:color="196B24" w:themeColor="accent3"/>
          <w:bottom w:val="single" w:sz="8" w:space="0" w:color="196B24" w:themeColor="accent3"/>
          <w:right w:val="single" w:sz="8" w:space="0" w:color="196B24" w:themeColor="accent3"/>
        </w:tcBorders>
      </w:tcPr>
    </w:tblStylePr>
  </w:style>
  <w:style w:type="table" w:styleId="LightList-Accent4">
    <w:name w:val="Light List Accent 4"/>
    <w:basedOn w:val="TableNormal"/>
    <w:uiPriority w:val="61"/>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pPr>
        <w:spacing w:before="0" w:after="0" w:line="240" w:lineRule="auto"/>
      </w:pPr>
      <w:rPr>
        <w:b/>
        <w:bCs/>
        <w:color w:val="FFFFFF" w:themeColor="background1"/>
      </w:rPr>
      <w:tblPr/>
      <w:tcPr>
        <w:shd w:val="clear" w:color="auto" w:fill="0F9ED5" w:themeFill="accent4"/>
      </w:tcPr>
    </w:tblStylePr>
    <w:tblStylePr w:type="lastRow">
      <w:pPr>
        <w:spacing w:before="0" w:after="0" w:line="240" w:lineRule="auto"/>
      </w:pPr>
      <w:rPr>
        <w:b/>
        <w:bCs/>
      </w:rPr>
      <w:tblPr/>
      <w:tcPr>
        <w:tcBorders>
          <w:top w:val="double" w:sz="6" w:space="0" w:color="0F9ED5" w:themeColor="accent4"/>
          <w:left w:val="single" w:sz="8" w:space="0" w:color="0F9ED5" w:themeColor="accent4"/>
          <w:bottom w:val="single" w:sz="8" w:space="0" w:color="0F9ED5" w:themeColor="accent4"/>
          <w:right w:val="single" w:sz="8" w:space="0" w:color="0F9ED5" w:themeColor="accent4"/>
        </w:tcBorders>
      </w:tcPr>
    </w:tblStylePr>
    <w:tblStylePr w:type="firstCol">
      <w:rPr>
        <w:b/>
        <w:bCs/>
      </w:rPr>
    </w:tblStylePr>
    <w:tblStylePr w:type="lastCol">
      <w:rPr>
        <w:b/>
        <w:bCs/>
      </w:rPr>
    </w:tblStylePr>
    <w:tblStylePr w:type="band1Vert">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tblStylePr w:type="band1Horz">
      <w:tblPr/>
      <w:tcPr>
        <w:tcBorders>
          <w:top w:val="single" w:sz="8" w:space="0" w:color="0F9ED5" w:themeColor="accent4"/>
          <w:left w:val="single" w:sz="8" w:space="0" w:color="0F9ED5" w:themeColor="accent4"/>
          <w:bottom w:val="single" w:sz="8" w:space="0" w:color="0F9ED5" w:themeColor="accent4"/>
          <w:right w:val="single" w:sz="8" w:space="0" w:color="0F9ED5" w:themeColor="accent4"/>
        </w:tcBorders>
      </w:tcPr>
    </w:tblStylePr>
  </w:style>
  <w:style w:type="table" w:styleId="LightList-Accent5">
    <w:name w:val="Light List Accent 5"/>
    <w:basedOn w:val="TableNormal"/>
    <w:uiPriority w:val="61"/>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pPr>
        <w:spacing w:before="0" w:after="0" w:line="240" w:lineRule="auto"/>
      </w:pPr>
      <w:rPr>
        <w:b/>
        <w:bCs/>
        <w:color w:val="FFFFFF" w:themeColor="background1"/>
      </w:rPr>
      <w:tblPr/>
      <w:tcPr>
        <w:shd w:val="clear" w:color="auto" w:fill="A02B93" w:themeFill="accent5"/>
      </w:tcPr>
    </w:tblStylePr>
    <w:tblStylePr w:type="lastRow">
      <w:pPr>
        <w:spacing w:before="0" w:after="0" w:line="240" w:lineRule="auto"/>
      </w:pPr>
      <w:rPr>
        <w:b/>
        <w:bCs/>
      </w:rPr>
      <w:tblPr/>
      <w:tcPr>
        <w:tcBorders>
          <w:top w:val="double" w:sz="6" w:space="0" w:color="A02B93" w:themeColor="accent5"/>
          <w:left w:val="single" w:sz="8" w:space="0" w:color="A02B93" w:themeColor="accent5"/>
          <w:bottom w:val="single" w:sz="8" w:space="0" w:color="A02B93" w:themeColor="accent5"/>
          <w:right w:val="single" w:sz="8" w:space="0" w:color="A02B93" w:themeColor="accent5"/>
        </w:tcBorders>
      </w:tcPr>
    </w:tblStylePr>
    <w:tblStylePr w:type="firstCol">
      <w:rPr>
        <w:b/>
        <w:bCs/>
      </w:rPr>
    </w:tblStylePr>
    <w:tblStylePr w:type="lastCol">
      <w:rPr>
        <w:b/>
        <w:bCs/>
      </w:rPr>
    </w:tblStylePr>
    <w:tblStylePr w:type="band1Vert">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tblStylePr w:type="band1Horz">
      <w:tblPr/>
      <w:tcPr>
        <w:tcBorders>
          <w:top w:val="single" w:sz="8" w:space="0" w:color="A02B93" w:themeColor="accent5"/>
          <w:left w:val="single" w:sz="8" w:space="0" w:color="A02B93" w:themeColor="accent5"/>
          <w:bottom w:val="single" w:sz="8" w:space="0" w:color="A02B93" w:themeColor="accent5"/>
          <w:right w:val="single" w:sz="8" w:space="0" w:color="A02B93" w:themeColor="accent5"/>
        </w:tcBorders>
      </w:tcPr>
    </w:tblStylePr>
  </w:style>
  <w:style w:type="table" w:styleId="LightList-Accent6">
    <w:name w:val="Light List Accent 6"/>
    <w:basedOn w:val="TableNormal"/>
    <w:uiPriority w:val="61"/>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pPr>
        <w:spacing w:before="0" w:after="0" w:line="240" w:lineRule="auto"/>
      </w:pPr>
      <w:rPr>
        <w:b/>
        <w:bCs/>
        <w:color w:val="FFFFFF" w:themeColor="background1"/>
      </w:rPr>
      <w:tblPr/>
      <w:tcPr>
        <w:shd w:val="clear" w:color="auto" w:fill="4EA72E" w:themeFill="accent6"/>
      </w:tcPr>
    </w:tblStylePr>
    <w:tblStylePr w:type="lastRow">
      <w:pPr>
        <w:spacing w:before="0" w:after="0" w:line="240" w:lineRule="auto"/>
      </w:pPr>
      <w:rPr>
        <w:b/>
        <w:bCs/>
      </w:rPr>
      <w:tblPr/>
      <w:tcPr>
        <w:tcBorders>
          <w:top w:val="double" w:sz="6" w:space="0" w:color="4EA72E" w:themeColor="accent6"/>
          <w:left w:val="single" w:sz="8" w:space="0" w:color="4EA72E" w:themeColor="accent6"/>
          <w:bottom w:val="single" w:sz="8" w:space="0" w:color="4EA72E" w:themeColor="accent6"/>
          <w:right w:val="single" w:sz="8" w:space="0" w:color="4EA72E" w:themeColor="accent6"/>
        </w:tcBorders>
      </w:tcPr>
    </w:tblStylePr>
    <w:tblStylePr w:type="firstCol">
      <w:rPr>
        <w:b/>
        <w:bCs/>
      </w:rPr>
    </w:tblStylePr>
    <w:tblStylePr w:type="lastCol">
      <w:rPr>
        <w:b/>
        <w:bCs/>
      </w:rPr>
    </w:tblStylePr>
    <w:tblStylePr w:type="band1Vert">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tblStylePr w:type="band1Horz">
      <w:tblPr/>
      <w:tcPr>
        <w:tcBorders>
          <w:top w:val="single" w:sz="8" w:space="0" w:color="4EA72E" w:themeColor="accent6"/>
          <w:left w:val="single" w:sz="8" w:space="0" w:color="4EA72E" w:themeColor="accent6"/>
          <w:bottom w:val="single" w:sz="8" w:space="0" w:color="4EA72E" w:themeColor="accent6"/>
          <w:right w:val="single" w:sz="8" w:space="0" w:color="4EA72E" w:themeColor="accent6"/>
        </w:tcBorders>
      </w:tcPr>
    </w:tblStylePr>
  </w:style>
  <w:style w:type="table" w:styleId="LightShading">
    <w:name w:val="Light Shading"/>
    <w:basedOn w:val="TableNormal"/>
    <w:uiPriority w:val="60"/>
    <w:semiHidden/>
    <w:unhideWhenUsed/>
    <w:rsid w:val="00953ADB"/>
    <w:pPr>
      <w:spacing w:after="0" w:line="240" w:lineRule="auto"/>
    </w:pPr>
    <w:rPr>
      <w:color w:val="000000" w:themeColor="text1" w:themeShade="BF"/>
      <w:lang w:val="fr-FR"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953ADB"/>
    <w:pPr>
      <w:spacing w:after="0" w:line="240" w:lineRule="auto"/>
    </w:pPr>
    <w:rPr>
      <w:color w:val="0F4761" w:themeColor="accent1" w:themeShade="BF"/>
      <w:lang w:val="fr-FR" w:eastAsia="ja-JP"/>
    </w:rPr>
    <w:tblPr>
      <w:tblStyleRowBandSize w:val="1"/>
      <w:tblStyleColBandSize w:val="1"/>
      <w:tblBorders>
        <w:top w:val="single" w:sz="8" w:space="0" w:color="156082" w:themeColor="accent1"/>
        <w:bottom w:val="single" w:sz="8" w:space="0" w:color="156082" w:themeColor="accent1"/>
      </w:tblBorders>
    </w:tblPr>
    <w:tblStylePr w:type="fir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lastRow">
      <w:pPr>
        <w:spacing w:before="0" w:after="0" w:line="240" w:lineRule="auto"/>
      </w:pPr>
      <w:rPr>
        <w:b/>
        <w:bCs/>
      </w:rPr>
      <w:tblPr/>
      <w:tcPr>
        <w:tcBorders>
          <w:top w:val="single" w:sz="8" w:space="0" w:color="156082" w:themeColor="accent1"/>
          <w:left w:val="nil"/>
          <w:bottom w:val="single" w:sz="8" w:space="0" w:color="156082"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left w:val="nil"/>
          <w:right w:val="nil"/>
          <w:insideH w:val="nil"/>
          <w:insideV w:val="nil"/>
        </w:tcBorders>
        <w:shd w:val="clear" w:color="auto" w:fill="B2DEF2" w:themeFill="accent1" w:themeFillTint="3F"/>
      </w:tcPr>
    </w:tblStylePr>
  </w:style>
  <w:style w:type="table" w:styleId="LightShading-Accent2">
    <w:name w:val="Light Shading Accent 2"/>
    <w:basedOn w:val="TableNormal"/>
    <w:uiPriority w:val="60"/>
    <w:semiHidden/>
    <w:unhideWhenUsed/>
    <w:rsid w:val="00953ADB"/>
    <w:pPr>
      <w:spacing w:after="0" w:line="240" w:lineRule="auto"/>
    </w:pPr>
    <w:rPr>
      <w:color w:val="BF4E14" w:themeColor="accent2" w:themeShade="BF"/>
      <w:lang w:val="fr-FR" w:eastAsia="ja-JP"/>
    </w:rPr>
    <w:tblPr>
      <w:tblStyleRowBandSize w:val="1"/>
      <w:tblStyleColBandSize w:val="1"/>
      <w:tblBorders>
        <w:top w:val="single" w:sz="8" w:space="0" w:color="E97132" w:themeColor="accent2"/>
        <w:bottom w:val="single" w:sz="8" w:space="0" w:color="E97132" w:themeColor="accent2"/>
      </w:tblBorders>
    </w:tblPr>
    <w:tblStylePr w:type="fir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lastRow">
      <w:pPr>
        <w:spacing w:before="0" w:after="0" w:line="240" w:lineRule="auto"/>
      </w:pPr>
      <w:rPr>
        <w:b/>
        <w:bCs/>
      </w:rPr>
      <w:tblPr/>
      <w:tcPr>
        <w:tcBorders>
          <w:top w:val="single" w:sz="8" w:space="0" w:color="E97132" w:themeColor="accent2"/>
          <w:left w:val="nil"/>
          <w:bottom w:val="single" w:sz="8" w:space="0" w:color="E97132"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left w:val="nil"/>
          <w:right w:val="nil"/>
          <w:insideH w:val="nil"/>
          <w:insideV w:val="nil"/>
        </w:tcBorders>
        <w:shd w:val="clear" w:color="auto" w:fill="F9DBCC" w:themeFill="accent2" w:themeFillTint="3F"/>
      </w:tcPr>
    </w:tblStylePr>
  </w:style>
  <w:style w:type="table" w:styleId="LightShading-Accent3">
    <w:name w:val="Light Shading Accent 3"/>
    <w:basedOn w:val="TableNormal"/>
    <w:uiPriority w:val="60"/>
    <w:semiHidden/>
    <w:unhideWhenUsed/>
    <w:rsid w:val="00953ADB"/>
    <w:pPr>
      <w:spacing w:after="0" w:line="240" w:lineRule="auto"/>
    </w:pPr>
    <w:rPr>
      <w:color w:val="124F1A" w:themeColor="accent3" w:themeShade="BF"/>
      <w:lang w:val="fr-FR" w:eastAsia="ja-JP"/>
    </w:rPr>
    <w:tblPr>
      <w:tblStyleRowBandSize w:val="1"/>
      <w:tblStyleColBandSize w:val="1"/>
      <w:tblBorders>
        <w:top w:val="single" w:sz="8" w:space="0" w:color="196B24" w:themeColor="accent3"/>
        <w:bottom w:val="single" w:sz="8" w:space="0" w:color="196B24" w:themeColor="accent3"/>
      </w:tblBorders>
    </w:tblPr>
    <w:tblStylePr w:type="fir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lastRow">
      <w:pPr>
        <w:spacing w:before="0" w:after="0" w:line="240" w:lineRule="auto"/>
      </w:pPr>
      <w:rPr>
        <w:b/>
        <w:bCs/>
      </w:rPr>
      <w:tblPr/>
      <w:tcPr>
        <w:tcBorders>
          <w:top w:val="single" w:sz="8" w:space="0" w:color="196B24" w:themeColor="accent3"/>
          <w:left w:val="nil"/>
          <w:bottom w:val="single" w:sz="8" w:space="0" w:color="196B24"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left w:val="nil"/>
          <w:right w:val="nil"/>
          <w:insideH w:val="nil"/>
          <w:insideV w:val="nil"/>
        </w:tcBorders>
        <w:shd w:val="clear" w:color="auto" w:fill="B3EDBA" w:themeFill="accent3" w:themeFillTint="3F"/>
      </w:tcPr>
    </w:tblStylePr>
  </w:style>
  <w:style w:type="table" w:styleId="LightShading-Accent4">
    <w:name w:val="Light Shading Accent 4"/>
    <w:basedOn w:val="TableNormal"/>
    <w:uiPriority w:val="60"/>
    <w:semiHidden/>
    <w:unhideWhenUsed/>
    <w:rsid w:val="00953ADB"/>
    <w:pPr>
      <w:spacing w:after="0" w:line="240" w:lineRule="auto"/>
    </w:pPr>
    <w:rPr>
      <w:color w:val="0B769F" w:themeColor="accent4" w:themeShade="BF"/>
      <w:lang w:val="fr-FR" w:eastAsia="ja-JP"/>
    </w:rPr>
    <w:tblPr>
      <w:tblStyleRowBandSize w:val="1"/>
      <w:tblStyleColBandSize w:val="1"/>
      <w:tblBorders>
        <w:top w:val="single" w:sz="8" w:space="0" w:color="0F9ED5" w:themeColor="accent4"/>
        <w:bottom w:val="single" w:sz="8" w:space="0" w:color="0F9ED5" w:themeColor="accent4"/>
      </w:tblBorders>
    </w:tblPr>
    <w:tblStylePr w:type="fir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lastRow">
      <w:pPr>
        <w:spacing w:before="0" w:after="0" w:line="240" w:lineRule="auto"/>
      </w:pPr>
      <w:rPr>
        <w:b/>
        <w:bCs/>
      </w:rPr>
      <w:tblPr/>
      <w:tcPr>
        <w:tcBorders>
          <w:top w:val="single" w:sz="8" w:space="0" w:color="0F9ED5" w:themeColor="accent4"/>
          <w:left w:val="nil"/>
          <w:bottom w:val="single" w:sz="8" w:space="0" w:color="0F9ED5"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left w:val="nil"/>
          <w:right w:val="nil"/>
          <w:insideH w:val="nil"/>
          <w:insideV w:val="nil"/>
        </w:tcBorders>
        <w:shd w:val="clear" w:color="auto" w:fill="BDE9FA" w:themeFill="accent4" w:themeFillTint="3F"/>
      </w:tcPr>
    </w:tblStylePr>
  </w:style>
  <w:style w:type="table" w:styleId="LightShading-Accent5">
    <w:name w:val="Light Shading Accent 5"/>
    <w:basedOn w:val="TableNormal"/>
    <w:uiPriority w:val="60"/>
    <w:semiHidden/>
    <w:unhideWhenUsed/>
    <w:rsid w:val="00953ADB"/>
    <w:pPr>
      <w:spacing w:after="0" w:line="240" w:lineRule="auto"/>
    </w:pPr>
    <w:rPr>
      <w:color w:val="77206D" w:themeColor="accent5" w:themeShade="BF"/>
      <w:lang w:val="fr-FR" w:eastAsia="ja-JP"/>
    </w:rPr>
    <w:tblPr>
      <w:tblStyleRowBandSize w:val="1"/>
      <w:tblStyleColBandSize w:val="1"/>
      <w:tblBorders>
        <w:top w:val="single" w:sz="8" w:space="0" w:color="A02B93" w:themeColor="accent5"/>
        <w:bottom w:val="single" w:sz="8" w:space="0" w:color="A02B93" w:themeColor="accent5"/>
      </w:tblBorders>
    </w:tblPr>
    <w:tblStylePr w:type="fir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lastRow">
      <w:pPr>
        <w:spacing w:before="0" w:after="0" w:line="240" w:lineRule="auto"/>
      </w:pPr>
      <w:rPr>
        <w:b/>
        <w:bCs/>
      </w:rPr>
      <w:tblPr/>
      <w:tcPr>
        <w:tcBorders>
          <w:top w:val="single" w:sz="8" w:space="0" w:color="A02B93" w:themeColor="accent5"/>
          <w:left w:val="nil"/>
          <w:bottom w:val="single" w:sz="8" w:space="0" w:color="A02B93"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left w:val="nil"/>
          <w:right w:val="nil"/>
          <w:insideH w:val="nil"/>
          <w:insideV w:val="nil"/>
        </w:tcBorders>
        <w:shd w:val="clear" w:color="auto" w:fill="EFC3E9" w:themeFill="accent5" w:themeFillTint="3F"/>
      </w:tcPr>
    </w:tblStylePr>
  </w:style>
  <w:style w:type="table" w:styleId="LightShading-Accent6">
    <w:name w:val="Light Shading Accent 6"/>
    <w:basedOn w:val="TableNormal"/>
    <w:uiPriority w:val="60"/>
    <w:semiHidden/>
    <w:unhideWhenUsed/>
    <w:rsid w:val="00953ADB"/>
    <w:pPr>
      <w:spacing w:after="0" w:line="240" w:lineRule="auto"/>
    </w:pPr>
    <w:rPr>
      <w:color w:val="3A7C22" w:themeColor="accent6" w:themeShade="BF"/>
      <w:lang w:val="fr-FR" w:eastAsia="ja-JP"/>
    </w:rPr>
    <w:tblPr>
      <w:tblStyleRowBandSize w:val="1"/>
      <w:tblStyleColBandSize w:val="1"/>
      <w:tblBorders>
        <w:top w:val="single" w:sz="8" w:space="0" w:color="4EA72E" w:themeColor="accent6"/>
        <w:bottom w:val="single" w:sz="8" w:space="0" w:color="4EA72E" w:themeColor="accent6"/>
      </w:tblBorders>
    </w:tblPr>
    <w:tblStylePr w:type="fir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lastRow">
      <w:pPr>
        <w:spacing w:before="0" w:after="0" w:line="240" w:lineRule="auto"/>
      </w:pPr>
      <w:rPr>
        <w:b/>
        <w:bCs/>
      </w:rPr>
      <w:tblPr/>
      <w:tcPr>
        <w:tcBorders>
          <w:top w:val="single" w:sz="8" w:space="0" w:color="4EA72E" w:themeColor="accent6"/>
          <w:left w:val="nil"/>
          <w:bottom w:val="single" w:sz="8" w:space="0" w:color="4EA72E"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left w:val="nil"/>
          <w:right w:val="nil"/>
          <w:insideH w:val="nil"/>
          <w:insideV w:val="nil"/>
        </w:tcBorders>
        <w:shd w:val="clear" w:color="auto" w:fill="D0EFC5" w:themeFill="accent6" w:themeFillTint="3F"/>
      </w:tcPr>
    </w:tblStylePr>
  </w:style>
  <w:style w:type="character" w:styleId="LineNumber">
    <w:name w:val="line number"/>
    <w:basedOn w:val="DefaultParagraphFont"/>
    <w:uiPriority w:val="99"/>
    <w:semiHidden/>
    <w:unhideWhenUsed/>
    <w:rsid w:val="00953ADB"/>
  </w:style>
  <w:style w:type="paragraph" w:styleId="List">
    <w:name w:val="List"/>
    <w:basedOn w:val="Normal"/>
    <w:uiPriority w:val="99"/>
    <w:semiHidden/>
    <w:unhideWhenUsed/>
    <w:rsid w:val="00D928D6"/>
    <w:pPr>
      <w:spacing w:after="120" w:line="240" w:lineRule="auto"/>
      <w:ind w:left="283" w:hanging="283"/>
      <w:contextualSpacing/>
    </w:pPr>
    <w:rPr>
      <w:color w:val="404040" w:themeColor="text1" w:themeTint="BF"/>
      <w:lang w:val="fr-FR" w:eastAsia="ja-JP"/>
    </w:rPr>
  </w:style>
  <w:style w:type="paragraph" w:styleId="List2">
    <w:name w:val="List 2"/>
    <w:basedOn w:val="Normal"/>
    <w:uiPriority w:val="99"/>
    <w:semiHidden/>
    <w:unhideWhenUsed/>
    <w:rsid w:val="00D928D6"/>
    <w:pPr>
      <w:spacing w:after="120" w:line="240" w:lineRule="auto"/>
      <w:ind w:left="566" w:hanging="283"/>
      <w:contextualSpacing/>
    </w:pPr>
    <w:rPr>
      <w:color w:val="404040" w:themeColor="text1" w:themeTint="BF"/>
      <w:lang w:val="fr-FR" w:eastAsia="ja-JP"/>
    </w:rPr>
  </w:style>
  <w:style w:type="paragraph" w:styleId="List3">
    <w:name w:val="List 3"/>
    <w:basedOn w:val="Normal"/>
    <w:uiPriority w:val="99"/>
    <w:semiHidden/>
    <w:unhideWhenUsed/>
    <w:rsid w:val="00D928D6"/>
    <w:pPr>
      <w:spacing w:after="120" w:line="240" w:lineRule="auto"/>
      <w:ind w:left="849" w:hanging="283"/>
      <w:contextualSpacing/>
    </w:pPr>
    <w:rPr>
      <w:color w:val="404040" w:themeColor="text1" w:themeTint="BF"/>
      <w:lang w:val="fr-FR" w:eastAsia="ja-JP"/>
    </w:rPr>
  </w:style>
  <w:style w:type="paragraph" w:styleId="List4">
    <w:name w:val="List 4"/>
    <w:basedOn w:val="Normal"/>
    <w:uiPriority w:val="99"/>
    <w:semiHidden/>
    <w:unhideWhenUsed/>
    <w:rsid w:val="00D928D6"/>
    <w:pPr>
      <w:spacing w:after="120" w:line="240" w:lineRule="auto"/>
      <w:ind w:left="1132" w:hanging="283"/>
      <w:contextualSpacing/>
    </w:pPr>
    <w:rPr>
      <w:color w:val="404040" w:themeColor="text1" w:themeTint="BF"/>
      <w:lang w:val="fr-FR" w:eastAsia="ja-JP"/>
    </w:rPr>
  </w:style>
  <w:style w:type="paragraph" w:styleId="List5">
    <w:name w:val="List 5"/>
    <w:basedOn w:val="Normal"/>
    <w:uiPriority w:val="99"/>
    <w:semiHidden/>
    <w:unhideWhenUsed/>
    <w:rsid w:val="00D928D6"/>
    <w:pPr>
      <w:spacing w:after="120" w:line="240" w:lineRule="auto"/>
      <w:ind w:left="1415" w:hanging="283"/>
      <w:contextualSpacing/>
    </w:pPr>
    <w:rPr>
      <w:color w:val="404040" w:themeColor="text1" w:themeTint="BF"/>
      <w:lang w:val="fr-FR" w:eastAsia="ja-JP"/>
    </w:rPr>
  </w:style>
  <w:style w:type="paragraph" w:styleId="ListBullet2">
    <w:name w:val="List Bullet 2"/>
    <w:basedOn w:val="Normal"/>
    <w:uiPriority w:val="99"/>
    <w:semiHidden/>
    <w:unhideWhenUsed/>
    <w:rsid w:val="00D928D6"/>
    <w:pPr>
      <w:numPr>
        <w:numId w:val="2"/>
      </w:numPr>
      <w:spacing w:after="120" w:line="240" w:lineRule="auto"/>
      <w:contextualSpacing/>
    </w:pPr>
    <w:rPr>
      <w:color w:val="404040" w:themeColor="text1" w:themeTint="BF"/>
      <w:lang w:val="fr-FR" w:eastAsia="ja-JP"/>
    </w:rPr>
  </w:style>
  <w:style w:type="paragraph" w:styleId="ListBullet3">
    <w:name w:val="List Bullet 3"/>
    <w:basedOn w:val="Normal"/>
    <w:uiPriority w:val="99"/>
    <w:semiHidden/>
    <w:unhideWhenUsed/>
    <w:rsid w:val="00D928D6"/>
    <w:pPr>
      <w:numPr>
        <w:numId w:val="3"/>
      </w:numPr>
      <w:spacing w:after="120" w:line="240" w:lineRule="auto"/>
      <w:contextualSpacing/>
    </w:pPr>
    <w:rPr>
      <w:color w:val="404040" w:themeColor="text1" w:themeTint="BF"/>
      <w:lang w:val="fr-FR" w:eastAsia="ja-JP"/>
    </w:rPr>
  </w:style>
  <w:style w:type="paragraph" w:styleId="ListBullet4">
    <w:name w:val="List Bullet 4"/>
    <w:basedOn w:val="Normal"/>
    <w:uiPriority w:val="99"/>
    <w:semiHidden/>
    <w:unhideWhenUsed/>
    <w:rsid w:val="00D928D6"/>
    <w:pPr>
      <w:numPr>
        <w:numId w:val="4"/>
      </w:numPr>
      <w:spacing w:after="120" w:line="240" w:lineRule="auto"/>
      <w:contextualSpacing/>
    </w:pPr>
    <w:rPr>
      <w:color w:val="404040" w:themeColor="text1" w:themeTint="BF"/>
      <w:lang w:val="fr-FR" w:eastAsia="ja-JP"/>
    </w:rPr>
  </w:style>
  <w:style w:type="paragraph" w:styleId="ListBullet5">
    <w:name w:val="List Bullet 5"/>
    <w:basedOn w:val="Normal"/>
    <w:uiPriority w:val="99"/>
    <w:semiHidden/>
    <w:unhideWhenUsed/>
    <w:rsid w:val="00D928D6"/>
    <w:pPr>
      <w:numPr>
        <w:numId w:val="5"/>
      </w:numPr>
      <w:spacing w:after="120" w:line="240" w:lineRule="auto"/>
      <w:contextualSpacing/>
    </w:pPr>
    <w:rPr>
      <w:color w:val="404040" w:themeColor="text1" w:themeTint="BF"/>
      <w:lang w:val="fr-FR" w:eastAsia="ja-JP"/>
    </w:rPr>
  </w:style>
  <w:style w:type="paragraph" w:styleId="ListContinue">
    <w:name w:val="List Continue"/>
    <w:basedOn w:val="Normal"/>
    <w:uiPriority w:val="99"/>
    <w:semiHidden/>
    <w:unhideWhenUsed/>
    <w:rsid w:val="00D928D6"/>
    <w:pPr>
      <w:spacing w:after="120" w:line="240" w:lineRule="auto"/>
      <w:ind w:left="283"/>
      <w:contextualSpacing/>
    </w:pPr>
    <w:rPr>
      <w:color w:val="404040" w:themeColor="text1" w:themeTint="BF"/>
      <w:lang w:val="fr-FR" w:eastAsia="ja-JP"/>
    </w:rPr>
  </w:style>
  <w:style w:type="paragraph" w:styleId="ListContinue2">
    <w:name w:val="List Continue 2"/>
    <w:basedOn w:val="Normal"/>
    <w:uiPriority w:val="99"/>
    <w:semiHidden/>
    <w:unhideWhenUsed/>
    <w:rsid w:val="00D928D6"/>
    <w:pPr>
      <w:spacing w:after="120" w:line="240" w:lineRule="auto"/>
      <w:ind w:left="566"/>
      <w:contextualSpacing/>
    </w:pPr>
    <w:rPr>
      <w:color w:val="404040" w:themeColor="text1" w:themeTint="BF"/>
      <w:lang w:val="fr-FR" w:eastAsia="ja-JP"/>
    </w:rPr>
  </w:style>
  <w:style w:type="paragraph" w:styleId="ListContinue3">
    <w:name w:val="List Continue 3"/>
    <w:basedOn w:val="Normal"/>
    <w:uiPriority w:val="99"/>
    <w:semiHidden/>
    <w:unhideWhenUsed/>
    <w:rsid w:val="00D928D6"/>
    <w:pPr>
      <w:spacing w:after="120" w:line="240" w:lineRule="auto"/>
      <w:ind w:left="849"/>
      <w:contextualSpacing/>
    </w:pPr>
    <w:rPr>
      <w:color w:val="404040" w:themeColor="text1" w:themeTint="BF"/>
      <w:lang w:val="fr-FR" w:eastAsia="ja-JP"/>
    </w:rPr>
  </w:style>
  <w:style w:type="paragraph" w:styleId="ListContinue4">
    <w:name w:val="List Continue 4"/>
    <w:basedOn w:val="Normal"/>
    <w:uiPriority w:val="99"/>
    <w:semiHidden/>
    <w:unhideWhenUsed/>
    <w:rsid w:val="00D928D6"/>
    <w:pPr>
      <w:spacing w:after="120" w:line="240" w:lineRule="auto"/>
      <w:ind w:left="1132"/>
      <w:contextualSpacing/>
    </w:pPr>
    <w:rPr>
      <w:color w:val="404040" w:themeColor="text1" w:themeTint="BF"/>
      <w:lang w:val="fr-FR" w:eastAsia="ja-JP"/>
    </w:rPr>
  </w:style>
  <w:style w:type="paragraph" w:styleId="ListContinue5">
    <w:name w:val="List Continue 5"/>
    <w:basedOn w:val="Normal"/>
    <w:uiPriority w:val="99"/>
    <w:semiHidden/>
    <w:unhideWhenUsed/>
    <w:rsid w:val="00D928D6"/>
    <w:pPr>
      <w:spacing w:after="120" w:line="240" w:lineRule="auto"/>
      <w:ind w:left="1415"/>
      <w:contextualSpacing/>
    </w:pPr>
    <w:rPr>
      <w:color w:val="404040" w:themeColor="text1" w:themeTint="BF"/>
      <w:lang w:val="fr-FR" w:eastAsia="ja-JP"/>
    </w:rPr>
  </w:style>
  <w:style w:type="paragraph" w:styleId="ListNumber">
    <w:name w:val="List Number"/>
    <w:basedOn w:val="Normal"/>
    <w:uiPriority w:val="99"/>
    <w:semiHidden/>
    <w:unhideWhenUsed/>
    <w:rsid w:val="00D928D6"/>
    <w:pPr>
      <w:numPr>
        <w:numId w:val="6"/>
      </w:numPr>
      <w:spacing w:after="120" w:line="240" w:lineRule="auto"/>
      <w:contextualSpacing/>
    </w:pPr>
    <w:rPr>
      <w:color w:val="404040" w:themeColor="text1" w:themeTint="BF"/>
      <w:lang w:val="fr-FR" w:eastAsia="ja-JP"/>
    </w:rPr>
  </w:style>
  <w:style w:type="paragraph" w:styleId="ListNumber2">
    <w:name w:val="List Number 2"/>
    <w:basedOn w:val="Normal"/>
    <w:uiPriority w:val="99"/>
    <w:semiHidden/>
    <w:unhideWhenUsed/>
    <w:rsid w:val="00D928D6"/>
    <w:pPr>
      <w:numPr>
        <w:numId w:val="7"/>
      </w:numPr>
      <w:spacing w:after="120" w:line="240" w:lineRule="auto"/>
      <w:contextualSpacing/>
    </w:pPr>
    <w:rPr>
      <w:color w:val="404040" w:themeColor="text1" w:themeTint="BF"/>
      <w:lang w:val="fr-FR" w:eastAsia="ja-JP"/>
    </w:rPr>
  </w:style>
  <w:style w:type="paragraph" w:styleId="ListNumber3">
    <w:name w:val="List Number 3"/>
    <w:basedOn w:val="Normal"/>
    <w:uiPriority w:val="99"/>
    <w:semiHidden/>
    <w:unhideWhenUsed/>
    <w:rsid w:val="00D928D6"/>
    <w:pPr>
      <w:numPr>
        <w:numId w:val="8"/>
      </w:numPr>
      <w:spacing w:after="120" w:line="240" w:lineRule="auto"/>
      <w:contextualSpacing/>
    </w:pPr>
    <w:rPr>
      <w:color w:val="404040" w:themeColor="text1" w:themeTint="BF"/>
      <w:lang w:val="fr-FR" w:eastAsia="ja-JP"/>
    </w:rPr>
  </w:style>
  <w:style w:type="paragraph" w:styleId="ListNumber4">
    <w:name w:val="List Number 4"/>
    <w:basedOn w:val="Normal"/>
    <w:uiPriority w:val="99"/>
    <w:semiHidden/>
    <w:unhideWhenUsed/>
    <w:rsid w:val="00D928D6"/>
    <w:pPr>
      <w:numPr>
        <w:numId w:val="9"/>
      </w:numPr>
      <w:spacing w:after="120" w:line="240" w:lineRule="auto"/>
      <w:contextualSpacing/>
    </w:pPr>
    <w:rPr>
      <w:color w:val="404040" w:themeColor="text1" w:themeTint="BF"/>
      <w:lang w:val="fr-FR" w:eastAsia="ja-JP"/>
    </w:rPr>
  </w:style>
  <w:style w:type="paragraph" w:styleId="ListNumber5">
    <w:name w:val="List Number 5"/>
    <w:basedOn w:val="Normal"/>
    <w:uiPriority w:val="99"/>
    <w:semiHidden/>
    <w:unhideWhenUsed/>
    <w:rsid w:val="00D928D6"/>
    <w:pPr>
      <w:numPr>
        <w:numId w:val="10"/>
      </w:numPr>
      <w:spacing w:after="120" w:line="240" w:lineRule="auto"/>
      <w:contextualSpacing/>
    </w:pPr>
    <w:rPr>
      <w:color w:val="404040" w:themeColor="text1" w:themeTint="BF"/>
      <w:lang w:val="fr-FR" w:eastAsia="ja-JP"/>
    </w:rPr>
  </w:style>
  <w:style w:type="table" w:styleId="ListTable1Light">
    <w:name w:val="List Table 1 Light"/>
    <w:basedOn w:val="TableNormal"/>
    <w:uiPriority w:val="46"/>
    <w:rsid w:val="00953ADB"/>
    <w:pPr>
      <w:spacing w:after="0" w:line="240" w:lineRule="auto"/>
    </w:pPr>
    <w:rPr>
      <w:color w:val="404040" w:themeColor="text1" w:themeTint="BF"/>
      <w:lang w:val="fr-FR" w:eastAsia="ja-JP"/>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953ADB"/>
    <w:pPr>
      <w:spacing w:after="0" w:line="240" w:lineRule="auto"/>
    </w:pPr>
    <w:rPr>
      <w:color w:val="404040" w:themeColor="text1" w:themeTint="BF"/>
      <w:lang w:val="fr-FR" w:eastAsia="ja-JP"/>
    </w:rPr>
    <w:tblPr>
      <w:tblStyleRowBandSize w:val="1"/>
      <w:tblStyleColBandSize w:val="1"/>
    </w:tblPr>
    <w:tblStylePr w:type="firstRow">
      <w:rPr>
        <w:b/>
        <w:bCs/>
      </w:rPr>
      <w:tblPr/>
      <w:tcPr>
        <w:tcBorders>
          <w:bottom w:val="single" w:sz="4" w:space="0" w:color="45B0E1" w:themeColor="accent1" w:themeTint="99"/>
        </w:tcBorders>
      </w:tcPr>
    </w:tblStylePr>
    <w:tblStylePr w:type="lastRow">
      <w:rPr>
        <w:b/>
        <w:bCs/>
      </w:rPr>
      <w:tblPr/>
      <w:tcPr>
        <w:tcBorders>
          <w:top w:val="sing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1Light-Accent2">
    <w:name w:val="List Table 1 Light Accent 2"/>
    <w:basedOn w:val="TableNormal"/>
    <w:uiPriority w:val="46"/>
    <w:rsid w:val="00953ADB"/>
    <w:pPr>
      <w:spacing w:after="0" w:line="240" w:lineRule="auto"/>
    </w:pPr>
    <w:rPr>
      <w:color w:val="404040" w:themeColor="text1" w:themeTint="BF"/>
      <w:lang w:val="fr-FR" w:eastAsia="ja-JP"/>
    </w:rPr>
    <w:tblPr>
      <w:tblStyleRowBandSize w:val="1"/>
      <w:tblStyleColBandSize w:val="1"/>
    </w:tblPr>
    <w:tblStylePr w:type="firstRow">
      <w:rPr>
        <w:b/>
        <w:bCs/>
      </w:rPr>
      <w:tblPr/>
      <w:tcPr>
        <w:tcBorders>
          <w:bottom w:val="single" w:sz="4" w:space="0" w:color="F1A983" w:themeColor="accent2" w:themeTint="99"/>
        </w:tcBorders>
      </w:tcPr>
    </w:tblStylePr>
    <w:tblStylePr w:type="lastRow">
      <w:rPr>
        <w:b/>
        <w:bCs/>
      </w:rPr>
      <w:tblPr/>
      <w:tcPr>
        <w:tcBorders>
          <w:top w:val="sing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1Light-Accent3">
    <w:name w:val="List Table 1 Light Accent 3"/>
    <w:basedOn w:val="TableNormal"/>
    <w:uiPriority w:val="46"/>
    <w:rsid w:val="00953ADB"/>
    <w:pPr>
      <w:spacing w:after="0" w:line="240" w:lineRule="auto"/>
    </w:pPr>
    <w:rPr>
      <w:color w:val="404040" w:themeColor="text1" w:themeTint="BF"/>
      <w:lang w:val="fr-FR" w:eastAsia="ja-JP"/>
    </w:rPr>
    <w:tblPr>
      <w:tblStyleRowBandSize w:val="1"/>
      <w:tblStyleColBandSize w:val="1"/>
    </w:tblPr>
    <w:tblStylePr w:type="firstRow">
      <w:rPr>
        <w:b/>
        <w:bCs/>
      </w:rPr>
      <w:tblPr/>
      <w:tcPr>
        <w:tcBorders>
          <w:bottom w:val="single" w:sz="4" w:space="0" w:color="47D459" w:themeColor="accent3" w:themeTint="99"/>
        </w:tcBorders>
      </w:tcPr>
    </w:tblStylePr>
    <w:tblStylePr w:type="lastRow">
      <w:rPr>
        <w:b/>
        <w:bCs/>
      </w:rPr>
      <w:tblPr/>
      <w:tcPr>
        <w:tcBorders>
          <w:top w:val="sing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1Light-Accent4">
    <w:name w:val="List Table 1 Light Accent 4"/>
    <w:basedOn w:val="TableNormal"/>
    <w:uiPriority w:val="46"/>
    <w:rsid w:val="00953ADB"/>
    <w:pPr>
      <w:spacing w:after="0" w:line="240" w:lineRule="auto"/>
    </w:pPr>
    <w:rPr>
      <w:color w:val="404040" w:themeColor="text1" w:themeTint="BF"/>
      <w:lang w:val="fr-FR" w:eastAsia="ja-JP"/>
    </w:rPr>
    <w:tblPr>
      <w:tblStyleRowBandSize w:val="1"/>
      <w:tblStyleColBandSize w:val="1"/>
    </w:tblPr>
    <w:tblStylePr w:type="firstRow">
      <w:rPr>
        <w:b/>
        <w:bCs/>
      </w:rPr>
      <w:tblPr/>
      <w:tcPr>
        <w:tcBorders>
          <w:bottom w:val="single" w:sz="4" w:space="0" w:color="60CAF3" w:themeColor="accent4" w:themeTint="99"/>
        </w:tcBorders>
      </w:tcPr>
    </w:tblStylePr>
    <w:tblStylePr w:type="lastRow">
      <w:rPr>
        <w:b/>
        <w:bCs/>
      </w:rPr>
      <w:tblPr/>
      <w:tcPr>
        <w:tcBorders>
          <w:top w:val="sing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1Light-Accent5">
    <w:name w:val="List Table 1 Light Accent 5"/>
    <w:basedOn w:val="TableNormal"/>
    <w:uiPriority w:val="46"/>
    <w:rsid w:val="00953ADB"/>
    <w:pPr>
      <w:spacing w:after="0" w:line="240" w:lineRule="auto"/>
    </w:pPr>
    <w:rPr>
      <w:color w:val="404040" w:themeColor="text1" w:themeTint="BF"/>
      <w:lang w:val="fr-FR" w:eastAsia="ja-JP"/>
    </w:rPr>
    <w:tblPr>
      <w:tblStyleRowBandSize w:val="1"/>
      <w:tblStyleColBandSize w:val="1"/>
    </w:tblPr>
    <w:tblStylePr w:type="firstRow">
      <w:rPr>
        <w:b/>
        <w:bCs/>
      </w:rPr>
      <w:tblPr/>
      <w:tcPr>
        <w:tcBorders>
          <w:bottom w:val="single" w:sz="4" w:space="0" w:color="D86DCB" w:themeColor="accent5" w:themeTint="99"/>
        </w:tcBorders>
      </w:tcPr>
    </w:tblStylePr>
    <w:tblStylePr w:type="lastRow">
      <w:rPr>
        <w:b/>
        <w:bCs/>
      </w:rPr>
      <w:tblPr/>
      <w:tcPr>
        <w:tcBorders>
          <w:top w:val="sing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1Light-Accent6">
    <w:name w:val="List Table 1 Light Accent 6"/>
    <w:basedOn w:val="TableNormal"/>
    <w:uiPriority w:val="46"/>
    <w:rsid w:val="00953ADB"/>
    <w:pPr>
      <w:spacing w:after="0" w:line="240" w:lineRule="auto"/>
    </w:pPr>
    <w:rPr>
      <w:color w:val="404040" w:themeColor="text1" w:themeTint="BF"/>
      <w:lang w:val="fr-FR" w:eastAsia="ja-JP"/>
    </w:rPr>
    <w:tblPr>
      <w:tblStyleRowBandSize w:val="1"/>
      <w:tblStyleColBandSize w:val="1"/>
    </w:tblPr>
    <w:tblStylePr w:type="firstRow">
      <w:rPr>
        <w:b/>
        <w:bCs/>
      </w:rPr>
      <w:tblPr/>
      <w:tcPr>
        <w:tcBorders>
          <w:bottom w:val="single" w:sz="4" w:space="0" w:color="8DD873" w:themeColor="accent6" w:themeTint="99"/>
        </w:tcBorders>
      </w:tcPr>
    </w:tblStylePr>
    <w:tblStylePr w:type="lastRow">
      <w:rPr>
        <w:b/>
        <w:bCs/>
      </w:rPr>
      <w:tblPr/>
      <w:tcPr>
        <w:tcBorders>
          <w:top w:val="sing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2">
    <w:name w:val="List Table 2"/>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4" w:space="0" w:color="45B0E1" w:themeColor="accent1" w:themeTint="99"/>
        <w:bottom w:val="single" w:sz="4" w:space="0" w:color="45B0E1" w:themeColor="accent1" w:themeTint="99"/>
        <w:insideH w:val="single" w:sz="4" w:space="0" w:color="45B0E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2-Accent2">
    <w:name w:val="List Table 2 Accent 2"/>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4" w:space="0" w:color="F1A983" w:themeColor="accent2" w:themeTint="99"/>
        <w:bottom w:val="single" w:sz="4" w:space="0" w:color="F1A983" w:themeColor="accent2" w:themeTint="99"/>
        <w:insideH w:val="single" w:sz="4" w:space="0" w:color="F1A9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2-Accent3">
    <w:name w:val="List Table 2 Accent 3"/>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4" w:space="0" w:color="47D459" w:themeColor="accent3" w:themeTint="99"/>
        <w:bottom w:val="single" w:sz="4" w:space="0" w:color="47D459" w:themeColor="accent3" w:themeTint="99"/>
        <w:insideH w:val="single" w:sz="4" w:space="0" w:color="47D45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2-Accent4">
    <w:name w:val="List Table 2 Accent 4"/>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4" w:space="0" w:color="60CAF3" w:themeColor="accent4" w:themeTint="99"/>
        <w:bottom w:val="single" w:sz="4" w:space="0" w:color="60CAF3" w:themeColor="accent4" w:themeTint="99"/>
        <w:insideH w:val="single" w:sz="4" w:space="0" w:color="60CAF3"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2-Accent5">
    <w:name w:val="List Table 2 Accent 5"/>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4" w:space="0" w:color="D86DCB" w:themeColor="accent5" w:themeTint="99"/>
        <w:bottom w:val="single" w:sz="4" w:space="0" w:color="D86DCB" w:themeColor="accent5" w:themeTint="99"/>
        <w:insideH w:val="single" w:sz="4" w:space="0" w:color="D86DC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2-Accent6">
    <w:name w:val="List Table 2 Accent 6"/>
    <w:basedOn w:val="TableNormal"/>
    <w:uiPriority w:val="47"/>
    <w:rsid w:val="00953ADB"/>
    <w:pPr>
      <w:spacing w:after="0" w:line="240" w:lineRule="auto"/>
    </w:pPr>
    <w:rPr>
      <w:color w:val="404040" w:themeColor="text1" w:themeTint="BF"/>
      <w:lang w:val="fr-FR" w:eastAsia="ja-JP"/>
    </w:rPr>
    <w:tblPr>
      <w:tblStyleRowBandSize w:val="1"/>
      <w:tblStyleColBandSize w:val="1"/>
      <w:tblBorders>
        <w:top w:val="single" w:sz="4" w:space="0" w:color="8DD873" w:themeColor="accent6" w:themeTint="99"/>
        <w:bottom w:val="single" w:sz="4" w:space="0" w:color="8DD873" w:themeColor="accent6" w:themeTint="99"/>
        <w:insideH w:val="single" w:sz="4" w:space="0" w:color="8DD873"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3">
    <w:name w:val="List Table 3"/>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b/>
        <w:bCs/>
        <w:color w:val="FFFFFF" w:themeColor="background1"/>
      </w:rPr>
      <w:tblPr/>
      <w:tcPr>
        <w:shd w:val="clear" w:color="auto" w:fill="156082" w:themeFill="accent1"/>
      </w:tcPr>
    </w:tblStylePr>
    <w:tblStylePr w:type="lastRow">
      <w:rPr>
        <w:b/>
        <w:bCs/>
      </w:rPr>
      <w:tblPr/>
      <w:tcPr>
        <w:tcBorders>
          <w:top w:val="double" w:sz="4" w:space="0" w:color="156082"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56082" w:themeColor="accent1"/>
          <w:right w:val="single" w:sz="4" w:space="0" w:color="156082" w:themeColor="accent1"/>
        </w:tcBorders>
      </w:tcPr>
    </w:tblStylePr>
    <w:tblStylePr w:type="band1Horz">
      <w:tblPr/>
      <w:tcPr>
        <w:tcBorders>
          <w:top w:val="single" w:sz="4" w:space="0" w:color="156082" w:themeColor="accent1"/>
          <w:bottom w:val="single" w:sz="4" w:space="0" w:color="156082"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56082" w:themeColor="accent1"/>
          <w:left w:val="nil"/>
        </w:tcBorders>
      </w:tcPr>
    </w:tblStylePr>
    <w:tblStylePr w:type="swCell">
      <w:tblPr/>
      <w:tcPr>
        <w:tcBorders>
          <w:top w:val="double" w:sz="4" w:space="0" w:color="156082" w:themeColor="accent1"/>
          <w:right w:val="nil"/>
        </w:tcBorders>
      </w:tcPr>
    </w:tblStylePr>
  </w:style>
  <w:style w:type="table" w:styleId="ListTable3-Accent2">
    <w:name w:val="List Table 3 Accent 2"/>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E97132" w:themeColor="accent2"/>
        <w:left w:val="single" w:sz="4" w:space="0" w:color="E97132" w:themeColor="accent2"/>
        <w:bottom w:val="single" w:sz="4" w:space="0" w:color="E97132" w:themeColor="accent2"/>
        <w:right w:val="single" w:sz="4" w:space="0" w:color="E97132" w:themeColor="accent2"/>
      </w:tblBorders>
    </w:tblPr>
    <w:tblStylePr w:type="firstRow">
      <w:rPr>
        <w:b/>
        <w:bCs/>
        <w:color w:val="FFFFFF" w:themeColor="background1"/>
      </w:rPr>
      <w:tblPr/>
      <w:tcPr>
        <w:shd w:val="clear" w:color="auto" w:fill="E97132" w:themeFill="accent2"/>
      </w:tcPr>
    </w:tblStylePr>
    <w:tblStylePr w:type="lastRow">
      <w:rPr>
        <w:b/>
        <w:bCs/>
      </w:rPr>
      <w:tblPr/>
      <w:tcPr>
        <w:tcBorders>
          <w:top w:val="double" w:sz="4" w:space="0" w:color="E97132"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97132" w:themeColor="accent2"/>
          <w:right w:val="single" w:sz="4" w:space="0" w:color="E97132" w:themeColor="accent2"/>
        </w:tcBorders>
      </w:tcPr>
    </w:tblStylePr>
    <w:tblStylePr w:type="band1Horz">
      <w:tblPr/>
      <w:tcPr>
        <w:tcBorders>
          <w:top w:val="single" w:sz="4" w:space="0" w:color="E97132" w:themeColor="accent2"/>
          <w:bottom w:val="single" w:sz="4" w:space="0" w:color="E97132"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97132" w:themeColor="accent2"/>
          <w:left w:val="nil"/>
        </w:tcBorders>
      </w:tcPr>
    </w:tblStylePr>
    <w:tblStylePr w:type="swCell">
      <w:tblPr/>
      <w:tcPr>
        <w:tcBorders>
          <w:top w:val="double" w:sz="4" w:space="0" w:color="E97132" w:themeColor="accent2"/>
          <w:right w:val="nil"/>
        </w:tcBorders>
      </w:tcPr>
    </w:tblStylePr>
  </w:style>
  <w:style w:type="table" w:styleId="ListTable3-Accent3">
    <w:name w:val="List Table 3 Accent 3"/>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196B24" w:themeColor="accent3"/>
        <w:left w:val="single" w:sz="4" w:space="0" w:color="196B24" w:themeColor="accent3"/>
        <w:bottom w:val="single" w:sz="4" w:space="0" w:color="196B24" w:themeColor="accent3"/>
        <w:right w:val="single" w:sz="4" w:space="0" w:color="196B24" w:themeColor="accent3"/>
      </w:tblBorders>
    </w:tblPr>
    <w:tblStylePr w:type="firstRow">
      <w:rPr>
        <w:b/>
        <w:bCs/>
        <w:color w:val="FFFFFF" w:themeColor="background1"/>
      </w:rPr>
      <w:tblPr/>
      <w:tcPr>
        <w:shd w:val="clear" w:color="auto" w:fill="196B24" w:themeFill="accent3"/>
      </w:tcPr>
    </w:tblStylePr>
    <w:tblStylePr w:type="lastRow">
      <w:rPr>
        <w:b/>
        <w:bCs/>
      </w:rPr>
      <w:tblPr/>
      <w:tcPr>
        <w:tcBorders>
          <w:top w:val="double" w:sz="4" w:space="0" w:color="196B24"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196B24" w:themeColor="accent3"/>
          <w:right w:val="single" w:sz="4" w:space="0" w:color="196B24" w:themeColor="accent3"/>
        </w:tcBorders>
      </w:tcPr>
    </w:tblStylePr>
    <w:tblStylePr w:type="band1Horz">
      <w:tblPr/>
      <w:tcPr>
        <w:tcBorders>
          <w:top w:val="single" w:sz="4" w:space="0" w:color="196B24" w:themeColor="accent3"/>
          <w:bottom w:val="single" w:sz="4" w:space="0" w:color="196B24"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96B24" w:themeColor="accent3"/>
          <w:left w:val="nil"/>
        </w:tcBorders>
      </w:tcPr>
    </w:tblStylePr>
    <w:tblStylePr w:type="swCell">
      <w:tblPr/>
      <w:tcPr>
        <w:tcBorders>
          <w:top w:val="double" w:sz="4" w:space="0" w:color="196B24" w:themeColor="accent3"/>
          <w:right w:val="nil"/>
        </w:tcBorders>
      </w:tcPr>
    </w:tblStylePr>
  </w:style>
  <w:style w:type="table" w:styleId="ListTable3-Accent4">
    <w:name w:val="List Table 3 Accent 4"/>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0F9ED5" w:themeColor="accent4"/>
        <w:left w:val="single" w:sz="4" w:space="0" w:color="0F9ED5" w:themeColor="accent4"/>
        <w:bottom w:val="single" w:sz="4" w:space="0" w:color="0F9ED5" w:themeColor="accent4"/>
        <w:right w:val="single" w:sz="4" w:space="0" w:color="0F9ED5" w:themeColor="accent4"/>
      </w:tblBorders>
    </w:tblPr>
    <w:tblStylePr w:type="firstRow">
      <w:rPr>
        <w:b/>
        <w:bCs/>
        <w:color w:val="FFFFFF" w:themeColor="background1"/>
      </w:rPr>
      <w:tblPr/>
      <w:tcPr>
        <w:shd w:val="clear" w:color="auto" w:fill="0F9ED5" w:themeFill="accent4"/>
      </w:tcPr>
    </w:tblStylePr>
    <w:tblStylePr w:type="lastRow">
      <w:rPr>
        <w:b/>
        <w:bCs/>
      </w:rPr>
      <w:tblPr/>
      <w:tcPr>
        <w:tcBorders>
          <w:top w:val="double" w:sz="4" w:space="0" w:color="0F9ED5"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9ED5" w:themeColor="accent4"/>
          <w:right w:val="single" w:sz="4" w:space="0" w:color="0F9ED5" w:themeColor="accent4"/>
        </w:tcBorders>
      </w:tcPr>
    </w:tblStylePr>
    <w:tblStylePr w:type="band1Horz">
      <w:tblPr/>
      <w:tcPr>
        <w:tcBorders>
          <w:top w:val="single" w:sz="4" w:space="0" w:color="0F9ED5" w:themeColor="accent4"/>
          <w:bottom w:val="single" w:sz="4" w:space="0" w:color="0F9ED5"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9ED5" w:themeColor="accent4"/>
          <w:left w:val="nil"/>
        </w:tcBorders>
      </w:tcPr>
    </w:tblStylePr>
    <w:tblStylePr w:type="swCell">
      <w:tblPr/>
      <w:tcPr>
        <w:tcBorders>
          <w:top w:val="double" w:sz="4" w:space="0" w:color="0F9ED5" w:themeColor="accent4"/>
          <w:right w:val="nil"/>
        </w:tcBorders>
      </w:tcPr>
    </w:tblStylePr>
  </w:style>
  <w:style w:type="table" w:styleId="ListTable3-Accent5">
    <w:name w:val="List Table 3 Accent 5"/>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 w:type="table" w:styleId="ListTable3-Accent6">
    <w:name w:val="List Table 3 Accent 6"/>
    <w:basedOn w:val="TableNormal"/>
    <w:uiPriority w:val="48"/>
    <w:rsid w:val="00953ADB"/>
    <w:pPr>
      <w:spacing w:after="0" w:line="240" w:lineRule="auto"/>
    </w:pPr>
    <w:rPr>
      <w:color w:val="404040" w:themeColor="text1" w:themeTint="BF"/>
      <w:lang w:val="fr-FR" w:eastAsia="ja-JP"/>
    </w:r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tblBorders>
    </w:tblPr>
    <w:tblStylePr w:type="firstRow">
      <w:rPr>
        <w:b/>
        <w:bCs/>
        <w:color w:val="FFFFFF" w:themeColor="background1"/>
      </w:rPr>
      <w:tblPr/>
      <w:tcPr>
        <w:shd w:val="clear" w:color="auto" w:fill="4EA72E" w:themeFill="accent6"/>
      </w:tcPr>
    </w:tblStylePr>
    <w:tblStylePr w:type="lastRow">
      <w:rPr>
        <w:b/>
        <w:bCs/>
      </w:rPr>
      <w:tblPr/>
      <w:tcPr>
        <w:tcBorders>
          <w:top w:val="double" w:sz="4" w:space="0" w:color="4EA72E"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EA72E" w:themeColor="accent6"/>
          <w:right w:val="single" w:sz="4" w:space="0" w:color="4EA72E" w:themeColor="accent6"/>
        </w:tcBorders>
      </w:tcPr>
    </w:tblStylePr>
    <w:tblStylePr w:type="band1Horz">
      <w:tblPr/>
      <w:tcPr>
        <w:tcBorders>
          <w:top w:val="single" w:sz="4" w:space="0" w:color="4EA72E" w:themeColor="accent6"/>
          <w:bottom w:val="single" w:sz="4" w:space="0" w:color="4EA72E"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EA72E" w:themeColor="accent6"/>
          <w:left w:val="nil"/>
        </w:tcBorders>
      </w:tcPr>
    </w:tblStylePr>
    <w:tblStylePr w:type="swCell">
      <w:tblPr/>
      <w:tcPr>
        <w:tcBorders>
          <w:top w:val="double" w:sz="4" w:space="0" w:color="4EA72E" w:themeColor="accent6"/>
          <w:right w:val="nil"/>
        </w:tcBorders>
      </w:tcPr>
    </w:tblStylePr>
  </w:style>
  <w:style w:type="table" w:styleId="ListTable4">
    <w:name w:val="List Table 4"/>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tcBorders>
        <w:shd w:val="clear" w:color="auto" w:fill="156082" w:themeFill="accent1"/>
      </w:tcPr>
    </w:tblStylePr>
    <w:tblStylePr w:type="lastRow">
      <w:rPr>
        <w:b/>
        <w:bCs/>
      </w:rPr>
      <w:tblPr/>
      <w:tcPr>
        <w:tcBorders>
          <w:top w:val="double" w:sz="4" w:space="0" w:color="45B0E1" w:themeColor="accent1" w:themeTint="99"/>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4-Accent2">
    <w:name w:val="List Table 4 Accent 2"/>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F1A983" w:themeColor="accent2" w:themeTint="99"/>
        <w:left w:val="single" w:sz="4" w:space="0" w:color="F1A983" w:themeColor="accent2" w:themeTint="99"/>
        <w:bottom w:val="single" w:sz="4" w:space="0" w:color="F1A983" w:themeColor="accent2" w:themeTint="99"/>
        <w:right w:val="single" w:sz="4" w:space="0" w:color="F1A983" w:themeColor="accent2" w:themeTint="99"/>
        <w:insideH w:val="single" w:sz="4" w:space="0" w:color="F1A983" w:themeColor="accent2" w:themeTint="99"/>
      </w:tblBorders>
    </w:tblPr>
    <w:tblStylePr w:type="firstRow">
      <w:rPr>
        <w:b/>
        <w:bCs/>
        <w:color w:val="FFFFFF" w:themeColor="background1"/>
      </w:rPr>
      <w:tblPr/>
      <w:tcPr>
        <w:tcBorders>
          <w:top w:val="single" w:sz="4" w:space="0" w:color="E97132" w:themeColor="accent2"/>
          <w:left w:val="single" w:sz="4" w:space="0" w:color="E97132" w:themeColor="accent2"/>
          <w:bottom w:val="single" w:sz="4" w:space="0" w:color="E97132" w:themeColor="accent2"/>
          <w:right w:val="single" w:sz="4" w:space="0" w:color="E97132" w:themeColor="accent2"/>
          <w:insideH w:val="nil"/>
        </w:tcBorders>
        <w:shd w:val="clear" w:color="auto" w:fill="E97132" w:themeFill="accent2"/>
      </w:tcPr>
    </w:tblStylePr>
    <w:tblStylePr w:type="lastRow">
      <w:rPr>
        <w:b/>
        <w:bCs/>
      </w:rPr>
      <w:tblPr/>
      <w:tcPr>
        <w:tcBorders>
          <w:top w:val="double" w:sz="4" w:space="0" w:color="F1A983" w:themeColor="accent2" w:themeTint="99"/>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4-Accent3">
    <w:name w:val="List Table 4 Accent 3"/>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47D459" w:themeColor="accent3" w:themeTint="99"/>
        <w:left w:val="single" w:sz="4" w:space="0" w:color="47D459" w:themeColor="accent3" w:themeTint="99"/>
        <w:bottom w:val="single" w:sz="4" w:space="0" w:color="47D459" w:themeColor="accent3" w:themeTint="99"/>
        <w:right w:val="single" w:sz="4" w:space="0" w:color="47D459" w:themeColor="accent3" w:themeTint="99"/>
        <w:insideH w:val="single" w:sz="4" w:space="0" w:color="47D459" w:themeColor="accent3" w:themeTint="99"/>
      </w:tblBorders>
    </w:tblPr>
    <w:tblStylePr w:type="firstRow">
      <w:rPr>
        <w:b/>
        <w:bCs/>
        <w:color w:val="FFFFFF" w:themeColor="background1"/>
      </w:rPr>
      <w:tblPr/>
      <w:tcPr>
        <w:tcBorders>
          <w:top w:val="single" w:sz="4" w:space="0" w:color="196B24" w:themeColor="accent3"/>
          <w:left w:val="single" w:sz="4" w:space="0" w:color="196B24" w:themeColor="accent3"/>
          <w:bottom w:val="single" w:sz="4" w:space="0" w:color="196B24" w:themeColor="accent3"/>
          <w:right w:val="single" w:sz="4" w:space="0" w:color="196B24" w:themeColor="accent3"/>
          <w:insideH w:val="nil"/>
        </w:tcBorders>
        <w:shd w:val="clear" w:color="auto" w:fill="196B24" w:themeFill="accent3"/>
      </w:tcPr>
    </w:tblStylePr>
    <w:tblStylePr w:type="lastRow">
      <w:rPr>
        <w:b/>
        <w:bCs/>
      </w:rPr>
      <w:tblPr/>
      <w:tcPr>
        <w:tcBorders>
          <w:top w:val="double" w:sz="4" w:space="0" w:color="47D459" w:themeColor="accent3" w:themeTint="99"/>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4-Accent4">
    <w:name w:val="List Table 4 Accent 4"/>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60CAF3" w:themeColor="accent4" w:themeTint="99"/>
        <w:left w:val="single" w:sz="4" w:space="0" w:color="60CAF3" w:themeColor="accent4" w:themeTint="99"/>
        <w:bottom w:val="single" w:sz="4" w:space="0" w:color="60CAF3" w:themeColor="accent4" w:themeTint="99"/>
        <w:right w:val="single" w:sz="4" w:space="0" w:color="60CAF3" w:themeColor="accent4" w:themeTint="99"/>
        <w:insideH w:val="single" w:sz="4" w:space="0" w:color="60CAF3" w:themeColor="accent4" w:themeTint="99"/>
      </w:tblBorders>
    </w:tblPr>
    <w:tblStylePr w:type="firstRow">
      <w:rPr>
        <w:b/>
        <w:bCs/>
        <w:color w:val="FFFFFF" w:themeColor="background1"/>
      </w:rPr>
      <w:tblPr/>
      <w:tcPr>
        <w:tcBorders>
          <w:top w:val="single" w:sz="4" w:space="0" w:color="0F9ED5" w:themeColor="accent4"/>
          <w:left w:val="single" w:sz="4" w:space="0" w:color="0F9ED5" w:themeColor="accent4"/>
          <w:bottom w:val="single" w:sz="4" w:space="0" w:color="0F9ED5" w:themeColor="accent4"/>
          <w:right w:val="single" w:sz="4" w:space="0" w:color="0F9ED5" w:themeColor="accent4"/>
          <w:insideH w:val="nil"/>
        </w:tcBorders>
        <w:shd w:val="clear" w:color="auto" w:fill="0F9ED5" w:themeFill="accent4"/>
      </w:tcPr>
    </w:tblStylePr>
    <w:tblStylePr w:type="lastRow">
      <w:rPr>
        <w:b/>
        <w:bCs/>
      </w:rPr>
      <w:tblPr/>
      <w:tcPr>
        <w:tcBorders>
          <w:top w:val="double" w:sz="4" w:space="0" w:color="60CAF3" w:themeColor="accent4" w:themeTint="99"/>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4-Accent5">
    <w:name w:val="List Table 4 Accent 5"/>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D86DCB" w:themeColor="accent5" w:themeTint="99"/>
        <w:left w:val="single" w:sz="4" w:space="0" w:color="D86DCB" w:themeColor="accent5" w:themeTint="99"/>
        <w:bottom w:val="single" w:sz="4" w:space="0" w:color="D86DCB" w:themeColor="accent5" w:themeTint="99"/>
        <w:right w:val="single" w:sz="4" w:space="0" w:color="D86DCB" w:themeColor="accent5" w:themeTint="99"/>
        <w:insideH w:val="single" w:sz="4" w:space="0" w:color="D86DCB" w:themeColor="accent5" w:themeTint="99"/>
      </w:tblBorders>
    </w:tblPr>
    <w:tblStylePr w:type="firstRow">
      <w:rPr>
        <w:b/>
        <w:bCs/>
        <w:color w:val="FFFFFF" w:themeColor="background1"/>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insideH w:val="nil"/>
        </w:tcBorders>
        <w:shd w:val="clear" w:color="auto" w:fill="A02B93" w:themeFill="accent5"/>
      </w:tcPr>
    </w:tblStylePr>
    <w:tblStylePr w:type="lastRow">
      <w:rPr>
        <w:b/>
        <w:bCs/>
      </w:rPr>
      <w:tblPr/>
      <w:tcPr>
        <w:tcBorders>
          <w:top w:val="double" w:sz="4" w:space="0" w:color="D86DCB" w:themeColor="accent5" w:themeTint="99"/>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4-Accent6">
    <w:name w:val="List Table 4 Accent 6"/>
    <w:basedOn w:val="TableNormal"/>
    <w:uiPriority w:val="49"/>
    <w:rsid w:val="00953ADB"/>
    <w:pPr>
      <w:spacing w:after="0" w:line="240" w:lineRule="auto"/>
    </w:pPr>
    <w:rPr>
      <w:color w:val="404040" w:themeColor="text1" w:themeTint="BF"/>
      <w:lang w:val="fr-FR" w:eastAsia="ja-JP"/>
    </w:rPr>
    <w:tblPr>
      <w:tblStyleRowBandSize w:val="1"/>
      <w:tblStyleColBandSize w:val="1"/>
      <w:tblBorders>
        <w:top w:val="single" w:sz="4" w:space="0" w:color="8DD873" w:themeColor="accent6" w:themeTint="99"/>
        <w:left w:val="single" w:sz="4" w:space="0" w:color="8DD873" w:themeColor="accent6" w:themeTint="99"/>
        <w:bottom w:val="single" w:sz="4" w:space="0" w:color="8DD873" w:themeColor="accent6" w:themeTint="99"/>
        <w:right w:val="single" w:sz="4" w:space="0" w:color="8DD873" w:themeColor="accent6" w:themeTint="99"/>
        <w:insideH w:val="single" w:sz="4" w:space="0" w:color="8DD873" w:themeColor="accent6" w:themeTint="99"/>
      </w:tblBorders>
    </w:tblPr>
    <w:tblStylePr w:type="firstRow">
      <w:rPr>
        <w:b/>
        <w:bCs/>
        <w:color w:val="FFFFFF" w:themeColor="background1"/>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insideH w:val="nil"/>
        </w:tcBorders>
        <w:shd w:val="clear" w:color="auto" w:fill="4EA72E" w:themeFill="accent6"/>
      </w:tcPr>
    </w:tblStylePr>
    <w:tblStylePr w:type="lastRow">
      <w:rPr>
        <w:b/>
        <w:bCs/>
      </w:rPr>
      <w:tblPr/>
      <w:tcPr>
        <w:tcBorders>
          <w:top w:val="double" w:sz="4" w:space="0" w:color="8DD873" w:themeColor="accent6" w:themeTint="99"/>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5Dark">
    <w:name w:val="List Table 5 Dark"/>
    <w:basedOn w:val="TableNormal"/>
    <w:uiPriority w:val="50"/>
    <w:rsid w:val="00953ADB"/>
    <w:pPr>
      <w:spacing w:after="0" w:line="240" w:lineRule="auto"/>
    </w:pPr>
    <w:rPr>
      <w:color w:val="FFFFFF" w:themeColor="background1"/>
      <w:lang w:val="fr-FR" w:eastAsia="ja-JP"/>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953ADB"/>
    <w:pPr>
      <w:spacing w:after="0" w:line="240" w:lineRule="auto"/>
    </w:pPr>
    <w:rPr>
      <w:color w:val="FFFFFF" w:themeColor="background1"/>
      <w:lang w:val="fr-FR" w:eastAsia="ja-JP"/>
    </w:rPr>
    <w:tblPr>
      <w:tblStyleRowBandSize w:val="1"/>
      <w:tblStyleColBandSize w:val="1"/>
      <w:tblBorders>
        <w:top w:val="single" w:sz="24" w:space="0" w:color="156082" w:themeColor="accent1"/>
        <w:left w:val="single" w:sz="24" w:space="0" w:color="156082" w:themeColor="accent1"/>
        <w:bottom w:val="single" w:sz="24" w:space="0" w:color="156082" w:themeColor="accent1"/>
        <w:right w:val="single" w:sz="24" w:space="0" w:color="156082" w:themeColor="accent1"/>
      </w:tblBorders>
    </w:tblPr>
    <w:tcPr>
      <w:shd w:val="clear" w:color="auto" w:fill="156082"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953ADB"/>
    <w:pPr>
      <w:spacing w:after="0" w:line="240" w:lineRule="auto"/>
    </w:pPr>
    <w:rPr>
      <w:color w:val="FFFFFF" w:themeColor="background1"/>
      <w:lang w:val="fr-FR" w:eastAsia="ja-JP"/>
    </w:rPr>
    <w:tblPr>
      <w:tblStyleRowBandSize w:val="1"/>
      <w:tblStyleColBandSize w:val="1"/>
      <w:tblBorders>
        <w:top w:val="single" w:sz="24" w:space="0" w:color="E97132" w:themeColor="accent2"/>
        <w:left w:val="single" w:sz="24" w:space="0" w:color="E97132" w:themeColor="accent2"/>
        <w:bottom w:val="single" w:sz="24" w:space="0" w:color="E97132" w:themeColor="accent2"/>
        <w:right w:val="single" w:sz="24" w:space="0" w:color="E97132" w:themeColor="accent2"/>
      </w:tblBorders>
    </w:tblPr>
    <w:tcPr>
      <w:shd w:val="clear" w:color="auto" w:fill="E97132"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953ADB"/>
    <w:pPr>
      <w:spacing w:after="0" w:line="240" w:lineRule="auto"/>
    </w:pPr>
    <w:rPr>
      <w:color w:val="FFFFFF" w:themeColor="background1"/>
      <w:lang w:val="fr-FR" w:eastAsia="ja-JP"/>
    </w:rPr>
    <w:tblPr>
      <w:tblStyleRowBandSize w:val="1"/>
      <w:tblStyleColBandSize w:val="1"/>
      <w:tblBorders>
        <w:top w:val="single" w:sz="24" w:space="0" w:color="196B24" w:themeColor="accent3"/>
        <w:left w:val="single" w:sz="24" w:space="0" w:color="196B24" w:themeColor="accent3"/>
        <w:bottom w:val="single" w:sz="24" w:space="0" w:color="196B24" w:themeColor="accent3"/>
        <w:right w:val="single" w:sz="24" w:space="0" w:color="196B24" w:themeColor="accent3"/>
      </w:tblBorders>
    </w:tblPr>
    <w:tcPr>
      <w:shd w:val="clear" w:color="auto" w:fill="196B24"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953ADB"/>
    <w:pPr>
      <w:spacing w:after="0" w:line="240" w:lineRule="auto"/>
    </w:pPr>
    <w:rPr>
      <w:color w:val="FFFFFF" w:themeColor="background1"/>
      <w:lang w:val="fr-FR" w:eastAsia="ja-JP"/>
    </w:rPr>
    <w:tblPr>
      <w:tblStyleRowBandSize w:val="1"/>
      <w:tblStyleColBandSize w:val="1"/>
      <w:tblBorders>
        <w:top w:val="single" w:sz="24" w:space="0" w:color="0F9ED5" w:themeColor="accent4"/>
        <w:left w:val="single" w:sz="24" w:space="0" w:color="0F9ED5" w:themeColor="accent4"/>
        <w:bottom w:val="single" w:sz="24" w:space="0" w:color="0F9ED5" w:themeColor="accent4"/>
        <w:right w:val="single" w:sz="24" w:space="0" w:color="0F9ED5" w:themeColor="accent4"/>
      </w:tblBorders>
    </w:tblPr>
    <w:tcPr>
      <w:shd w:val="clear" w:color="auto" w:fill="0F9ED5"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953ADB"/>
    <w:pPr>
      <w:spacing w:after="0" w:line="240" w:lineRule="auto"/>
    </w:pPr>
    <w:rPr>
      <w:color w:val="FFFFFF" w:themeColor="background1"/>
      <w:lang w:val="fr-FR" w:eastAsia="ja-JP"/>
    </w:rPr>
    <w:tblPr>
      <w:tblStyleRowBandSize w:val="1"/>
      <w:tblStyleColBandSize w:val="1"/>
      <w:tblBorders>
        <w:top w:val="single" w:sz="24" w:space="0" w:color="A02B93" w:themeColor="accent5"/>
        <w:left w:val="single" w:sz="24" w:space="0" w:color="A02B93" w:themeColor="accent5"/>
        <w:bottom w:val="single" w:sz="24" w:space="0" w:color="A02B93" w:themeColor="accent5"/>
        <w:right w:val="single" w:sz="24" w:space="0" w:color="A02B93" w:themeColor="accent5"/>
      </w:tblBorders>
    </w:tblPr>
    <w:tcPr>
      <w:shd w:val="clear" w:color="auto" w:fill="A02B93"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953ADB"/>
    <w:pPr>
      <w:spacing w:after="0" w:line="240" w:lineRule="auto"/>
    </w:pPr>
    <w:rPr>
      <w:color w:val="FFFFFF" w:themeColor="background1"/>
      <w:lang w:val="fr-FR" w:eastAsia="ja-JP"/>
    </w:rPr>
    <w:tblPr>
      <w:tblStyleRowBandSize w:val="1"/>
      <w:tblStyleColBandSize w:val="1"/>
      <w:tblBorders>
        <w:top w:val="single" w:sz="24" w:space="0" w:color="4EA72E" w:themeColor="accent6"/>
        <w:left w:val="single" w:sz="24" w:space="0" w:color="4EA72E" w:themeColor="accent6"/>
        <w:bottom w:val="single" w:sz="24" w:space="0" w:color="4EA72E" w:themeColor="accent6"/>
        <w:right w:val="single" w:sz="24" w:space="0" w:color="4EA72E" w:themeColor="accent6"/>
      </w:tblBorders>
    </w:tblPr>
    <w:tcPr>
      <w:shd w:val="clear" w:color="auto" w:fill="4EA72E"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953ADB"/>
    <w:pPr>
      <w:spacing w:after="0" w:line="240" w:lineRule="auto"/>
    </w:pPr>
    <w:rPr>
      <w:color w:val="000000" w:themeColor="text1"/>
      <w:lang w:val="fr-FR" w:eastAsia="ja-JP"/>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953ADB"/>
    <w:pPr>
      <w:spacing w:after="0" w:line="240" w:lineRule="auto"/>
    </w:pPr>
    <w:rPr>
      <w:color w:val="0F4761" w:themeColor="accent1" w:themeShade="BF"/>
      <w:lang w:val="fr-FR" w:eastAsia="ja-JP"/>
    </w:rPr>
    <w:tblPr>
      <w:tblStyleRowBandSize w:val="1"/>
      <w:tblStyleColBandSize w:val="1"/>
      <w:tblBorders>
        <w:top w:val="single" w:sz="4" w:space="0" w:color="156082" w:themeColor="accent1"/>
        <w:bottom w:val="single" w:sz="4" w:space="0" w:color="156082" w:themeColor="accent1"/>
      </w:tblBorders>
    </w:tblPr>
    <w:tblStylePr w:type="firstRow">
      <w:rPr>
        <w:b/>
        <w:bCs/>
      </w:rPr>
      <w:tblPr/>
      <w:tcPr>
        <w:tcBorders>
          <w:bottom w:val="single" w:sz="4" w:space="0" w:color="156082" w:themeColor="accent1"/>
        </w:tcBorders>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table" w:styleId="ListTable6Colorful-Accent2">
    <w:name w:val="List Table 6 Colorful Accent 2"/>
    <w:basedOn w:val="TableNormal"/>
    <w:uiPriority w:val="51"/>
    <w:rsid w:val="00953ADB"/>
    <w:pPr>
      <w:spacing w:after="0" w:line="240" w:lineRule="auto"/>
    </w:pPr>
    <w:rPr>
      <w:color w:val="BF4E14" w:themeColor="accent2" w:themeShade="BF"/>
      <w:lang w:val="fr-FR" w:eastAsia="ja-JP"/>
    </w:rPr>
    <w:tblPr>
      <w:tblStyleRowBandSize w:val="1"/>
      <w:tblStyleColBandSize w:val="1"/>
      <w:tblBorders>
        <w:top w:val="single" w:sz="4" w:space="0" w:color="E97132" w:themeColor="accent2"/>
        <w:bottom w:val="single" w:sz="4" w:space="0" w:color="E97132" w:themeColor="accent2"/>
      </w:tblBorders>
    </w:tblPr>
    <w:tblStylePr w:type="firstRow">
      <w:rPr>
        <w:b/>
        <w:bCs/>
      </w:rPr>
      <w:tblPr/>
      <w:tcPr>
        <w:tcBorders>
          <w:bottom w:val="single" w:sz="4" w:space="0" w:color="E97132" w:themeColor="accent2"/>
        </w:tcBorders>
      </w:tcPr>
    </w:tblStylePr>
    <w:tblStylePr w:type="lastRow">
      <w:rPr>
        <w:b/>
        <w:bCs/>
      </w:rPr>
      <w:tblPr/>
      <w:tcPr>
        <w:tcBorders>
          <w:top w:val="double" w:sz="4" w:space="0" w:color="E97132" w:themeColor="accent2"/>
        </w:tcBorders>
      </w:tcPr>
    </w:tblStylePr>
    <w:tblStylePr w:type="firstCol">
      <w:rPr>
        <w:b/>
        <w:bCs/>
      </w:rPr>
    </w:tblStylePr>
    <w:tblStylePr w:type="lastCol">
      <w:rPr>
        <w:b/>
        <w:bCs/>
      </w:rPr>
    </w:tblStylePr>
    <w:tblStylePr w:type="band1Vert">
      <w:tblPr/>
      <w:tcPr>
        <w:shd w:val="clear" w:color="auto" w:fill="FAE2D5" w:themeFill="accent2" w:themeFillTint="33"/>
      </w:tcPr>
    </w:tblStylePr>
    <w:tblStylePr w:type="band1Horz">
      <w:tblPr/>
      <w:tcPr>
        <w:shd w:val="clear" w:color="auto" w:fill="FAE2D5" w:themeFill="accent2" w:themeFillTint="33"/>
      </w:tcPr>
    </w:tblStylePr>
  </w:style>
  <w:style w:type="table" w:styleId="ListTable6Colorful-Accent3">
    <w:name w:val="List Table 6 Colorful Accent 3"/>
    <w:basedOn w:val="TableNormal"/>
    <w:uiPriority w:val="51"/>
    <w:rsid w:val="00953ADB"/>
    <w:pPr>
      <w:spacing w:after="0" w:line="240" w:lineRule="auto"/>
    </w:pPr>
    <w:rPr>
      <w:color w:val="124F1A" w:themeColor="accent3" w:themeShade="BF"/>
      <w:lang w:val="fr-FR" w:eastAsia="ja-JP"/>
    </w:rPr>
    <w:tblPr>
      <w:tblStyleRowBandSize w:val="1"/>
      <w:tblStyleColBandSize w:val="1"/>
      <w:tblBorders>
        <w:top w:val="single" w:sz="4" w:space="0" w:color="196B24" w:themeColor="accent3"/>
        <w:bottom w:val="single" w:sz="4" w:space="0" w:color="196B24" w:themeColor="accent3"/>
      </w:tblBorders>
    </w:tblPr>
    <w:tblStylePr w:type="firstRow">
      <w:rPr>
        <w:b/>
        <w:bCs/>
      </w:rPr>
      <w:tblPr/>
      <w:tcPr>
        <w:tcBorders>
          <w:bottom w:val="single" w:sz="4" w:space="0" w:color="196B24" w:themeColor="accent3"/>
        </w:tcBorders>
      </w:tcPr>
    </w:tblStylePr>
    <w:tblStylePr w:type="lastRow">
      <w:rPr>
        <w:b/>
        <w:bCs/>
      </w:rPr>
      <w:tblPr/>
      <w:tcPr>
        <w:tcBorders>
          <w:top w:val="double" w:sz="4" w:space="0" w:color="196B24" w:themeColor="accent3"/>
        </w:tcBorders>
      </w:tcPr>
    </w:tblStylePr>
    <w:tblStylePr w:type="firstCol">
      <w:rPr>
        <w:b/>
        <w:bCs/>
      </w:rPr>
    </w:tblStylePr>
    <w:tblStylePr w:type="lastCol">
      <w:rPr>
        <w:b/>
        <w:bCs/>
      </w:rPr>
    </w:tblStylePr>
    <w:tblStylePr w:type="band1Vert">
      <w:tblPr/>
      <w:tcPr>
        <w:shd w:val="clear" w:color="auto" w:fill="C1F0C7" w:themeFill="accent3" w:themeFillTint="33"/>
      </w:tcPr>
    </w:tblStylePr>
    <w:tblStylePr w:type="band1Horz">
      <w:tblPr/>
      <w:tcPr>
        <w:shd w:val="clear" w:color="auto" w:fill="C1F0C7" w:themeFill="accent3" w:themeFillTint="33"/>
      </w:tcPr>
    </w:tblStylePr>
  </w:style>
  <w:style w:type="table" w:styleId="ListTable6Colorful-Accent4">
    <w:name w:val="List Table 6 Colorful Accent 4"/>
    <w:basedOn w:val="TableNormal"/>
    <w:uiPriority w:val="51"/>
    <w:rsid w:val="00953ADB"/>
    <w:pPr>
      <w:spacing w:after="0" w:line="240" w:lineRule="auto"/>
    </w:pPr>
    <w:rPr>
      <w:color w:val="0B769F" w:themeColor="accent4" w:themeShade="BF"/>
      <w:lang w:val="fr-FR" w:eastAsia="ja-JP"/>
    </w:rPr>
    <w:tblPr>
      <w:tblStyleRowBandSize w:val="1"/>
      <w:tblStyleColBandSize w:val="1"/>
      <w:tblBorders>
        <w:top w:val="single" w:sz="4" w:space="0" w:color="0F9ED5" w:themeColor="accent4"/>
        <w:bottom w:val="single" w:sz="4" w:space="0" w:color="0F9ED5" w:themeColor="accent4"/>
      </w:tblBorders>
    </w:tblPr>
    <w:tblStylePr w:type="firstRow">
      <w:rPr>
        <w:b/>
        <w:bCs/>
      </w:rPr>
      <w:tblPr/>
      <w:tcPr>
        <w:tcBorders>
          <w:bottom w:val="single" w:sz="4" w:space="0" w:color="0F9ED5" w:themeColor="accent4"/>
        </w:tcBorders>
      </w:tcPr>
    </w:tblStylePr>
    <w:tblStylePr w:type="lastRow">
      <w:rPr>
        <w:b/>
        <w:bCs/>
      </w:rPr>
      <w:tblPr/>
      <w:tcPr>
        <w:tcBorders>
          <w:top w:val="double" w:sz="4" w:space="0" w:color="0F9ED5" w:themeColor="accent4"/>
        </w:tcBorders>
      </w:tcPr>
    </w:tblStylePr>
    <w:tblStylePr w:type="firstCol">
      <w:rPr>
        <w:b/>
        <w:bCs/>
      </w:rPr>
    </w:tblStylePr>
    <w:tblStylePr w:type="lastCol">
      <w:rPr>
        <w:b/>
        <w:bCs/>
      </w:rPr>
    </w:tblStylePr>
    <w:tblStylePr w:type="band1Vert">
      <w:tblPr/>
      <w:tcPr>
        <w:shd w:val="clear" w:color="auto" w:fill="CAEDFB" w:themeFill="accent4" w:themeFillTint="33"/>
      </w:tcPr>
    </w:tblStylePr>
    <w:tblStylePr w:type="band1Horz">
      <w:tblPr/>
      <w:tcPr>
        <w:shd w:val="clear" w:color="auto" w:fill="CAEDFB" w:themeFill="accent4" w:themeFillTint="33"/>
      </w:tcPr>
    </w:tblStylePr>
  </w:style>
  <w:style w:type="table" w:styleId="ListTable6Colorful-Accent5">
    <w:name w:val="List Table 6 Colorful Accent 5"/>
    <w:basedOn w:val="TableNormal"/>
    <w:uiPriority w:val="51"/>
    <w:rsid w:val="00953ADB"/>
    <w:pPr>
      <w:spacing w:after="0" w:line="240" w:lineRule="auto"/>
    </w:pPr>
    <w:rPr>
      <w:color w:val="77206D" w:themeColor="accent5" w:themeShade="BF"/>
      <w:lang w:val="fr-FR" w:eastAsia="ja-JP"/>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ListTable6Colorful-Accent6">
    <w:name w:val="List Table 6 Colorful Accent 6"/>
    <w:basedOn w:val="TableNormal"/>
    <w:uiPriority w:val="51"/>
    <w:rsid w:val="00953ADB"/>
    <w:pPr>
      <w:spacing w:after="0" w:line="240" w:lineRule="auto"/>
    </w:pPr>
    <w:rPr>
      <w:color w:val="3A7C22" w:themeColor="accent6" w:themeShade="BF"/>
      <w:lang w:val="fr-FR" w:eastAsia="ja-JP"/>
    </w:rPr>
    <w:tblPr>
      <w:tblStyleRowBandSize w:val="1"/>
      <w:tblStyleColBandSize w:val="1"/>
      <w:tblBorders>
        <w:top w:val="single" w:sz="4" w:space="0" w:color="4EA72E" w:themeColor="accent6"/>
        <w:bottom w:val="single" w:sz="4" w:space="0" w:color="4EA72E" w:themeColor="accent6"/>
      </w:tblBorders>
    </w:tblPr>
    <w:tblStylePr w:type="firstRow">
      <w:rPr>
        <w:b/>
        <w:bCs/>
      </w:rPr>
      <w:tblPr/>
      <w:tcPr>
        <w:tcBorders>
          <w:bottom w:val="single" w:sz="4" w:space="0" w:color="4EA72E" w:themeColor="accent6"/>
        </w:tcBorders>
      </w:tcPr>
    </w:tblStylePr>
    <w:tblStylePr w:type="lastRow">
      <w:rPr>
        <w:b/>
        <w:bCs/>
      </w:rPr>
      <w:tblPr/>
      <w:tcPr>
        <w:tcBorders>
          <w:top w:val="double" w:sz="4" w:space="0" w:color="4EA72E" w:themeColor="accent6"/>
        </w:tcBorders>
      </w:tcPr>
    </w:tblStylePr>
    <w:tblStylePr w:type="firstCol">
      <w:rPr>
        <w:b/>
        <w:bCs/>
      </w:rPr>
    </w:tblStylePr>
    <w:tblStylePr w:type="lastCol">
      <w:rPr>
        <w:b/>
        <w:bCs/>
      </w:rPr>
    </w:tblStylePr>
    <w:tblStylePr w:type="band1Vert">
      <w:tblPr/>
      <w:tcPr>
        <w:shd w:val="clear" w:color="auto" w:fill="D9F2D0" w:themeFill="accent6" w:themeFillTint="33"/>
      </w:tcPr>
    </w:tblStylePr>
    <w:tblStylePr w:type="band1Horz">
      <w:tblPr/>
      <w:tcPr>
        <w:shd w:val="clear" w:color="auto" w:fill="D9F2D0" w:themeFill="accent6" w:themeFillTint="33"/>
      </w:tcPr>
    </w:tblStylePr>
  </w:style>
  <w:style w:type="table" w:styleId="ListTable7Colorful">
    <w:name w:val="List Table 7 Colorful"/>
    <w:basedOn w:val="TableNormal"/>
    <w:uiPriority w:val="52"/>
    <w:rsid w:val="00953ADB"/>
    <w:pPr>
      <w:spacing w:after="0" w:line="240" w:lineRule="auto"/>
    </w:pPr>
    <w:rPr>
      <w:color w:val="000000" w:themeColor="text1"/>
      <w:lang w:val="fr-FR"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953ADB"/>
    <w:pPr>
      <w:spacing w:after="0" w:line="240" w:lineRule="auto"/>
    </w:pPr>
    <w:rPr>
      <w:color w:val="0F4761" w:themeColor="accent1" w:themeShade="BF"/>
      <w:lang w:val="fr-FR"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5608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5608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5608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56082" w:themeColor="accent1"/>
        </w:tcBorders>
        <w:shd w:val="clear" w:color="auto" w:fill="FFFFFF" w:themeFill="background1"/>
      </w:tcPr>
    </w:tblStylePr>
    <w:tblStylePr w:type="band1Vert">
      <w:tblPr/>
      <w:tcPr>
        <w:shd w:val="clear" w:color="auto" w:fill="C1E4F5" w:themeFill="accent1" w:themeFillTint="33"/>
      </w:tcPr>
    </w:tblStylePr>
    <w:tblStylePr w:type="band1Horz">
      <w:tblPr/>
      <w:tcPr>
        <w:shd w:val="clear" w:color="auto" w:fill="C1E4F5"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953ADB"/>
    <w:pPr>
      <w:spacing w:after="0" w:line="240" w:lineRule="auto"/>
    </w:pPr>
    <w:rPr>
      <w:color w:val="BF4E14" w:themeColor="accent2" w:themeShade="BF"/>
      <w:lang w:val="fr-FR"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97132"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97132"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97132"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97132" w:themeColor="accent2"/>
        </w:tcBorders>
        <w:shd w:val="clear" w:color="auto" w:fill="FFFFFF" w:themeFill="background1"/>
      </w:tcPr>
    </w:tblStylePr>
    <w:tblStylePr w:type="band1Vert">
      <w:tblPr/>
      <w:tcPr>
        <w:shd w:val="clear" w:color="auto" w:fill="FAE2D5" w:themeFill="accent2" w:themeFillTint="33"/>
      </w:tcPr>
    </w:tblStylePr>
    <w:tblStylePr w:type="band1Horz">
      <w:tblPr/>
      <w:tcPr>
        <w:shd w:val="clear" w:color="auto" w:fill="FAE2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953ADB"/>
    <w:pPr>
      <w:spacing w:after="0" w:line="240" w:lineRule="auto"/>
    </w:pPr>
    <w:rPr>
      <w:color w:val="124F1A" w:themeColor="accent3" w:themeShade="BF"/>
      <w:lang w:val="fr-FR"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196B24"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196B24"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196B24"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196B24" w:themeColor="accent3"/>
        </w:tcBorders>
        <w:shd w:val="clear" w:color="auto" w:fill="FFFFFF" w:themeFill="background1"/>
      </w:tcPr>
    </w:tblStylePr>
    <w:tblStylePr w:type="band1Vert">
      <w:tblPr/>
      <w:tcPr>
        <w:shd w:val="clear" w:color="auto" w:fill="C1F0C7" w:themeFill="accent3" w:themeFillTint="33"/>
      </w:tcPr>
    </w:tblStylePr>
    <w:tblStylePr w:type="band1Horz">
      <w:tblPr/>
      <w:tcPr>
        <w:shd w:val="clear" w:color="auto" w:fill="C1F0C7"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953ADB"/>
    <w:pPr>
      <w:spacing w:after="0" w:line="240" w:lineRule="auto"/>
    </w:pPr>
    <w:rPr>
      <w:color w:val="0B769F" w:themeColor="accent4" w:themeShade="BF"/>
      <w:lang w:val="fr-FR"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F9ED5"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F9ED5"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F9ED5"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F9ED5" w:themeColor="accent4"/>
        </w:tcBorders>
        <w:shd w:val="clear" w:color="auto" w:fill="FFFFFF" w:themeFill="background1"/>
      </w:tcPr>
    </w:tblStylePr>
    <w:tblStylePr w:type="band1Vert">
      <w:tblPr/>
      <w:tcPr>
        <w:shd w:val="clear" w:color="auto" w:fill="CAEDFB" w:themeFill="accent4" w:themeFillTint="33"/>
      </w:tcPr>
    </w:tblStylePr>
    <w:tblStylePr w:type="band1Horz">
      <w:tblPr/>
      <w:tcPr>
        <w:shd w:val="clear" w:color="auto" w:fill="CAEDFB"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953ADB"/>
    <w:pPr>
      <w:spacing w:after="0" w:line="240" w:lineRule="auto"/>
    </w:pPr>
    <w:rPr>
      <w:color w:val="77206D" w:themeColor="accent5" w:themeShade="BF"/>
      <w:lang w:val="fr-FR"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02B93"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02B93"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02B93"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02B93" w:themeColor="accent5"/>
        </w:tcBorders>
        <w:shd w:val="clear" w:color="auto" w:fill="FFFFFF" w:themeFill="background1"/>
      </w:tcPr>
    </w:tblStylePr>
    <w:tblStylePr w:type="band1Vert">
      <w:tblPr/>
      <w:tcPr>
        <w:shd w:val="clear" w:color="auto" w:fill="F2CEED" w:themeFill="accent5" w:themeFillTint="33"/>
      </w:tcPr>
    </w:tblStylePr>
    <w:tblStylePr w:type="band1Horz">
      <w:tblPr/>
      <w:tcPr>
        <w:shd w:val="clear" w:color="auto" w:fill="F2CEED"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953ADB"/>
    <w:pPr>
      <w:spacing w:after="0" w:line="240" w:lineRule="auto"/>
    </w:pPr>
    <w:rPr>
      <w:color w:val="3A7C22" w:themeColor="accent6" w:themeShade="BF"/>
      <w:lang w:val="fr-FR"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EA72E"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EA72E"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EA72E"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EA72E" w:themeColor="accent6"/>
        </w:tcBorders>
        <w:shd w:val="clear" w:color="auto" w:fill="FFFFFF" w:themeFill="background1"/>
      </w:tcPr>
    </w:tblStylePr>
    <w:tblStylePr w:type="band1Vert">
      <w:tblPr/>
      <w:tcPr>
        <w:shd w:val="clear" w:color="auto" w:fill="D9F2D0" w:themeFill="accent6" w:themeFillTint="33"/>
      </w:tcPr>
    </w:tblStylePr>
    <w:tblStylePr w:type="band1Horz">
      <w:tblPr/>
      <w:tcPr>
        <w:shd w:val="clear" w:color="auto" w:fill="D9F2D0"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D928D6"/>
    <w:pPr>
      <w:tabs>
        <w:tab w:val="left" w:pos="480"/>
        <w:tab w:val="left" w:pos="960"/>
        <w:tab w:val="left" w:pos="1440"/>
        <w:tab w:val="left" w:pos="1920"/>
        <w:tab w:val="left" w:pos="2400"/>
        <w:tab w:val="left" w:pos="2880"/>
        <w:tab w:val="left" w:pos="3360"/>
        <w:tab w:val="left" w:pos="3840"/>
        <w:tab w:val="left" w:pos="4320"/>
      </w:tabs>
      <w:spacing w:after="0" w:line="240" w:lineRule="auto"/>
    </w:pPr>
    <w:rPr>
      <w:rFonts w:ascii="Consolas" w:hAnsi="Consolas"/>
      <w:color w:val="404040" w:themeColor="text1" w:themeTint="BF"/>
      <w:szCs w:val="20"/>
      <w:lang w:val="fr-FR" w:eastAsia="ja-JP"/>
    </w:rPr>
  </w:style>
  <w:style w:type="character" w:customStyle="1" w:styleId="MacroTextChar">
    <w:name w:val="Macro Text Char"/>
    <w:basedOn w:val="DefaultParagraphFont"/>
    <w:link w:val="MacroText"/>
    <w:uiPriority w:val="99"/>
    <w:semiHidden/>
    <w:rsid w:val="00953ADB"/>
    <w:rPr>
      <w:rFonts w:ascii="Consolas" w:hAnsi="Consolas"/>
      <w:color w:val="404040" w:themeColor="text1" w:themeTint="BF"/>
      <w:szCs w:val="20"/>
      <w:lang w:val="fr-FR" w:eastAsia="ja-JP"/>
    </w:rPr>
  </w:style>
  <w:style w:type="table" w:styleId="MediumGrid1">
    <w:name w:val="Medium Grid 1"/>
    <w:basedOn w:val="TableNormal"/>
    <w:uiPriority w:val="67"/>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insideV w:val="single" w:sz="8" w:space="0" w:color="2198CF" w:themeColor="accent1" w:themeTint="BF"/>
      </w:tblBorders>
    </w:tblPr>
    <w:tcPr>
      <w:shd w:val="clear" w:color="auto" w:fill="B2DEF2" w:themeFill="accent1" w:themeFillTint="3F"/>
    </w:tcPr>
    <w:tblStylePr w:type="firstRow">
      <w:rPr>
        <w:b/>
        <w:bCs/>
      </w:rPr>
    </w:tblStylePr>
    <w:tblStylePr w:type="lastRow">
      <w:rPr>
        <w:b/>
        <w:bCs/>
      </w:rPr>
      <w:tblPr/>
      <w:tcPr>
        <w:tcBorders>
          <w:top w:val="single" w:sz="18" w:space="0" w:color="2198CF" w:themeColor="accent1" w:themeTint="BF"/>
        </w:tcBorders>
      </w:tcPr>
    </w:tblStylePr>
    <w:tblStylePr w:type="firstCol">
      <w:rPr>
        <w:b/>
        <w:bCs/>
      </w:rPr>
    </w:tblStylePr>
    <w:tblStylePr w:type="lastCol">
      <w:rPr>
        <w:b/>
        <w:bCs/>
      </w:rPr>
    </w:tblStylePr>
    <w:tblStylePr w:type="band1Vert">
      <w:tblPr/>
      <w:tcPr>
        <w:shd w:val="clear" w:color="auto" w:fill="64BDE6" w:themeFill="accent1" w:themeFillTint="7F"/>
      </w:tcPr>
    </w:tblStylePr>
    <w:tblStylePr w:type="band1Horz">
      <w:tblPr/>
      <w:tcPr>
        <w:shd w:val="clear" w:color="auto" w:fill="64BDE6" w:themeFill="accent1" w:themeFillTint="7F"/>
      </w:tcPr>
    </w:tblStylePr>
  </w:style>
  <w:style w:type="table" w:styleId="MediumGrid1-Accent2">
    <w:name w:val="Medium Grid 1 Accent 2"/>
    <w:basedOn w:val="TableNormal"/>
    <w:uiPriority w:val="67"/>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insideV w:val="single" w:sz="8" w:space="0" w:color="EE9465" w:themeColor="accent2" w:themeTint="BF"/>
      </w:tblBorders>
    </w:tblPr>
    <w:tcPr>
      <w:shd w:val="clear" w:color="auto" w:fill="F9DBCC" w:themeFill="accent2" w:themeFillTint="3F"/>
    </w:tcPr>
    <w:tblStylePr w:type="firstRow">
      <w:rPr>
        <w:b/>
        <w:bCs/>
      </w:rPr>
    </w:tblStylePr>
    <w:tblStylePr w:type="lastRow">
      <w:rPr>
        <w:b/>
        <w:bCs/>
      </w:rPr>
      <w:tblPr/>
      <w:tcPr>
        <w:tcBorders>
          <w:top w:val="single" w:sz="18" w:space="0" w:color="EE9465" w:themeColor="accent2" w:themeTint="BF"/>
        </w:tcBorders>
      </w:tcPr>
    </w:tblStylePr>
    <w:tblStylePr w:type="firstCol">
      <w:rPr>
        <w:b/>
        <w:bCs/>
      </w:rPr>
    </w:tblStylePr>
    <w:tblStylePr w:type="lastCol">
      <w:rPr>
        <w:b/>
        <w:bCs/>
      </w:rPr>
    </w:tblStylePr>
    <w:tblStylePr w:type="band1Vert">
      <w:tblPr/>
      <w:tcPr>
        <w:shd w:val="clear" w:color="auto" w:fill="F4B798" w:themeFill="accent2" w:themeFillTint="7F"/>
      </w:tcPr>
    </w:tblStylePr>
    <w:tblStylePr w:type="band1Horz">
      <w:tblPr/>
      <w:tcPr>
        <w:shd w:val="clear" w:color="auto" w:fill="F4B798" w:themeFill="accent2" w:themeFillTint="7F"/>
      </w:tcPr>
    </w:tblStylePr>
  </w:style>
  <w:style w:type="table" w:styleId="MediumGrid1-Accent3">
    <w:name w:val="Medium Grid 1 Accent 3"/>
    <w:basedOn w:val="TableNormal"/>
    <w:uiPriority w:val="67"/>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insideV w:val="single" w:sz="8" w:space="0" w:color="2BB73D" w:themeColor="accent3" w:themeTint="BF"/>
      </w:tblBorders>
    </w:tblPr>
    <w:tcPr>
      <w:shd w:val="clear" w:color="auto" w:fill="B3EDBA" w:themeFill="accent3" w:themeFillTint="3F"/>
    </w:tcPr>
    <w:tblStylePr w:type="firstRow">
      <w:rPr>
        <w:b/>
        <w:bCs/>
      </w:rPr>
    </w:tblStylePr>
    <w:tblStylePr w:type="lastRow">
      <w:rPr>
        <w:b/>
        <w:bCs/>
      </w:rPr>
      <w:tblPr/>
      <w:tcPr>
        <w:tcBorders>
          <w:top w:val="single" w:sz="18" w:space="0" w:color="2BB73D" w:themeColor="accent3" w:themeTint="BF"/>
        </w:tcBorders>
      </w:tcPr>
    </w:tblStylePr>
    <w:tblStylePr w:type="firstCol">
      <w:rPr>
        <w:b/>
        <w:bCs/>
      </w:rPr>
    </w:tblStylePr>
    <w:tblStylePr w:type="lastCol">
      <w:rPr>
        <w:b/>
        <w:bCs/>
      </w:rPr>
    </w:tblStylePr>
    <w:tblStylePr w:type="band1Vert">
      <w:tblPr/>
      <w:tcPr>
        <w:shd w:val="clear" w:color="auto" w:fill="66DB75" w:themeFill="accent3" w:themeFillTint="7F"/>
      </w:tcPr>
    </w:tblStylePr>
    <w:tblStylePr w:type="band1Horz">
      <w:tblPr/>
      <w:tcPr>
        <w:shd w:val="clear" w:color="auto" w:fill="66DB75" w:themeFill="accent3" w:themeFillTint="7F"/>
      </w:tcPr>
    </w:tblStylePr>
  </w:style>
  <w:style w:type="table" w:styleId="MediumGrid1-Accent4">
    <w:name w:val="Medium Grid 1 Accent 4"/>
    <w:basedOn w:val="TableNormal"/>
    <w:uiPriority w:val="67"/>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insideV w:val="single" w:sz="8" w:space="0" w:color="39BEF1" w:themeColor="accent4" w:themeTint="BF"/>
      </w:tblBorders>
    </w:tblPr>
    <w:tcPr>
      <w:shd w:val="clear" w:color="auto" w:fill="BDE9FA" w:themeFill="accent4" w:themeFillTint="3F"/>
    </w:tcPr>
    <w:tblStylePr w:type="firstRow">
      <w:rPr>
        <w:b/>
        <w:bCs/>
      </w:rPr>
    </w:tblStylePr>
    <w:tblStylePr w:type="lastRow">
      <w:rPr>
        <w:b/>
        <w:bCs/>
      </w:rPr>
      <w:tblPr/>
      <w:tcPr>
        <w:tcBorders>
          <w:top w:val="single" w:sz="18" w:space="0" w:color="39BEF1" w:themeColor="accent4" w:themeTint="BF"/>
        </w:tcBorders>
      </w:tcPr>
    </w:tblStylePr>
    <w:tblStylePr w:type="firstCol">
      <w:rPr>
        <w:b/>
        <w:bCs/>
      </w:rPr>
    </w:tblStylePr>
    <w:tblStylePr w:type="lastCol">
      <w:rPr>
        <w:b/>
        <w:bCs/>
      </w:rPr>
    </w:tblStylePr>
    <w:tblStylePr w:type="band1Vert">
      <w:tblPr/>
      <w:tcPr>
        <w:shd w:val="clear" w:color="auto" w:fill="7BD3F5" w:themeFill="accent4" w:themeFillTint="7F"/>
      </w:tcPr>
    </w:tblStylePr>
    <w:tblStylePr w:type="band1Horz">
      <w:tblPr/>
      <w:tcPr>
        <w:shd w:val="clear" w:color="auto" w:fill="7BD3F5" w:themeFill="accent4" w:themeFillTint="7F"/>
      </w:tcPr>
    </w:tblStylePr>
  </w:style>
  <w:style w:type="table" w:styleId="MediumGrid1-Accent5">
    <w:name w:val="Medium Grid 1 Accent 5"/>
    <w:basedOn w:val="TableNormal"/>
    <w:uiPriority w:val="67"/>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insideV w:val="single" w:sz="8" w:space="0" w:color="CE49BF" w:themeColor="accent5" w:themeTint="BF"/>
      </w:tblBorders>
    </w:tblPr>
    <w:tcPr>
      <w:shd w:val="clear" w:color="auto" w:fill="EFC3E9" w:themeFill="accent5" w:themeFillTint="3F"/>
    </w:tcPr>
    <w:tblStylePr w:type="firstRow">
      <w:rPr>
        <w:b/>
        <w:bCs/>
      </w:rPr>
    </w:tblStylePr>
    <w:tblStylePr w:type="lastRow">
      <w:rPr>
        <w:b/>
        <w:bCs/>
      </w:rPr>
      <w:tblPr/>
      <w:tcPr>
        <w:tcBorders>
          <w:top w:val="single" w:sz="18" w:space="0" w:color="CE49BF" w:themeColor="accent5" w:themeTint="BF"/>
        </w:tcBorders>
      </w:tcPr>
    </w:tblStylePr>
    <w:tblStylePr w:type="firstCol">
      <w:rPr>
        <w:b/>
        <w:bCs/>
      </w:rPr>
    </w:tblStylePr>
    <w:tblStylePr w:type="lastCol">
      <w:rPr>
        <w:b/>
        <w:bCs/>
      </w:rPr>
    </w:tblStylePr>
    <w:tblStylePr w:type="band1Vert">
      <w:tblPr/>
      <w:tcPr>
        <w:shd w:val="clear" w:color="auto" w:fill="DE86D4" w:themeFill="accent5" w:themeFillTint="7F"/>
      </w:tcPr>
    </w:tblStylePr>
    <w:tblStylePr w:type="band1Horz">
      <w:tblPr/>
      <w:tcPr>
        <w:shd w:val="clear" w:color="auto" w:fill="DE86D4" w:themeFill="accent5" w:themeFillTint="7F"/>
      </w:tcPr>
    </w:tblStylePr>
  </w:style>
  <w:style w:type="table" w:styleId="MediumGrid1-Accent6">
    <w:name w:val="Medium Grid 1 Accent 6"/>
    <w:basedOn w:val="TableNormal"/>
    <w:uiPriority w:val="67"/>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insideV w:val="single" w:sz="8" w:space="0" w:color="71CF50" w:themeColor="accent6" w:themeTint="BF"/>
      </w:tblBorders>
    </w:tblPr>
    <w:tcPr>
      <w:shd w:val="clear" w:color="auto" w:fill="D0EFC5" w:themeFill="accent6" w:themeFillTint="3F"/>
    </w:tcPr>
    <w:tblStylePr w:type="firstRow">
      <w:rPr>
        <w:b/>
        <w:bCs/>
      </w:rPr>
    </w:tblStylePr>
    <w:tblStylePr w:type="lastRow">
      <w:rPr>
        <w:b/>
        <w:bCs/>
      </w:rPr>
      <w:tblPr/>
      <w:tcPr>
        <w:tcBorders>
          <w:top w:val="single" w:sz="18" w:space="0" w:color="71CF50" w:themeColor="accent6" w:themeTint="BF"/>
        </w:tcBorders>
      </w:tcPr>
    </w:tblStylePr>
    <w:tblStylePr w:type="firstCol">
      <w:rPr>
        <w:b/>
        <w:bCs/>
      </w:rPr>
    </w:tblStylePr>
    <w:tblStylePr w:type="lastCol">
      <w:rPr>
        <w:b/>
        <w:bCs/>
      </w:rPr>
    </w:tblStylePr>
    <w:tblStylePr w:type="band1Vert">
      <w:tblPr/>
      <w:tcPr>
        <w:shd w:val="clear" w:color="auto" w:fill="A0DF8A" w:themeFill="accent6" w:themeFillTint="7F"/>
      </w:tcPr>
    </w:tblStylePr>
    <w:tblStylePr w:type="band1Horz">
      <w:tblPr/>
      <w:tcPr>
        <w:shd w:val="clear" w:color="auto" w:fill="A0DF8A" w:themeFill="accent6" w:themeFillTint="7F"/>
      </w:tcPr>
    </w:tblStylePr>
  </w:style>
  <w:style w:type="table" w:styleId="MediumGrid2">
    <w:name w:val="Medium Grid 2"/>
    <w:basedOn w:val="TableNormal"/>
    <w:uiPriority w:val="68"/>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insideH w:val="single" w:sz="8" w:space="0" w:color="156082" w:themeColor="accent1"/>
        <w:insideV w:val="single" w:sz="8" w:space="0" w:color="156082" w:themeColor="accent1"/>
      </w:tblBorders>
    </w:tblPr>
    <w:tcPr>
      <w:shd w:val="clear" w:color="auto" w:fill="B2DEF2" w:themeFill="accent1" w:themeFillTint="3F"/>
    </w:tcPr>
    <w:tblStylePr w:type="firstRow">
      <w:rPr>
        <w:b/>
        <w:bCs/>
        <w:color w:val="000000" w:themeColor="text1"/>
      </w:rPr>
      <w:tblPr/>
      <w:tcPr>
        <w:shd w:val="clear" w:color="auto" w:fill="E0F2FA"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E4F5" w:themeFill="accent1" w:themeFillTint="33"/>
      </w:tcPr>
    </w:tblStylePr>
    <w:tblStylePr w:type="band1Vert">
      <w:tblPr/>
      <w:tcPr>
        <w:shd w:val="clear" w:color="auto" w:fill="64BDE6" w:themeFill="accent1" w:themeFillTint="7F"/>
      </w:tcPr>
    </w:tblStylePr>
    <w:tblStylePr w:type="band1Horz">
      <w:tblPr/>
      <w:tcPr>
        <w:tcBorders>
          <w:insideH w:val="single" w:sz="6" w:space="0" w:color="156082" w:themeColor="accent1"/>
          <w:insideV w:val="single" w:sz="6" w:space="0" w:color="156082" w:themeColor="accent1"/>
        </w:tcBorders>
        <w:shd w:val="clear" w:color="auto" w:fill="64BDE6"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insideH w:val="single" w:sz="8" w:space="0" w:color="E97132" w:themeColor="accent2"/>
        <w:insideV w:val="single" w:sz="8" w:space="0" w:color="E97132" w:themeColor="accent2"/>
      </w:tblBorders>
    </w:tblPr>
    <w:tcPr>
      <w:shd w:val="clear" w:color="auto" w:fill="F9DBCC" w:themeFill="accent2" w:themeFillTint="3F"/>
    </w:tcPr>
    <w:tblStylePr w:type="firstRow">
      <w:rPr>
        <w:b/>
        <w:bCs/>
        <w:color w:val="000000" w:themeColor="text1"/>
      </w:rPr>
      <w:tblPr/>
      <w:tcPr>
        <w:shd w:val="clear" w:color="auto" w:fill="FCF0EA"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AE2D5" w:themeFill="accent2" w:themeFillTint="33"/>
      </w:tcPr>
    </w:tblStylePr>
    <w:tblStylePr w:type="band1Vert">
      <w:tblPr/>
      <w:tcPr>
        <w:shd w:val="clear" w:color="auto" w:fill="F4B798" w:themeFill="accent2" w:themeFillTint="7F"/>
      </w:tcPr>
    </w:tblStylePr>
    <w:tblStylePr w:type="band1Horz">
      <w:tblPr/>
      <w:tcPr>
        <w:tcBorders>
          <w:insideH w:val="single" w:sz="6" w:space="0" w:color="E97132" w:themeColor="accent2"/>
          <w:insideV w:val="single" w:sz="6" w:space="0" w:color="E97132" w:themeColor="accent2"/>
        </w:tcBorders>
        <w:shd w:val="clear" w:color="auto" w:fill="F4B798"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insideH w:val="single" w:sz="8" w:space="0" w:color="196B24" w:themeColor="accent3"/>
        <w:insideV w:val="single" w:sz="8" w:space="0" w:color="196B24" w:themeColor="accent3"/>
      </w:tblBorders>
    </w:tblPr>
    <w:tcPr>
      <w:shd w:val="clear" w:color="auto" w:fill="B3EDBA" w:themeFill="accent3" w:themeFillTint="3F"/>
    </w:tcPr>
    <w:tblStylePr w:type="firstRow">
      <w:rPr>
        <w:b/>
        <w:bCs/>
        <w:color w:val="000000" w:themeColor="text1"/>
      </w:rPr>
      <w:tblPr/>
      <w:tcPr>
        <w:shd w:val="clear" w:color="auto" w:fill="E0F8E3"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1F0C7" w:themeFill="accent3" w:themeFillTint="33"/>
      </w:tcPr>
    </w:tblStylePr>
    <w:tblStylePr w:type="band1Vert">
      <w:tblPr/>
      <w:tcPr>
        <w:shd w:val="clear" w:color="auto" w:fill="66DB75" w:themeFill="accent3" w:themeFillTint="7F"/>
      </w:tcPr>
    </w:tblStylePr>
    <w:tblStylePr w:type="band1Horz">
      <w:tblPr/>
      <w:tcPr>
        <w:tcBorders>
          <w:insideH w:val="single" w:sz="6" w:space="0" w:color="196B24" w:themeColor="accent3"/>
          <w:insideV w:val="single" w:sz="6" w:space="0" w:color="196B24" w:themeColor="accent3"/>
        </w:tcBorders>
        <w:shd w:val="clear" w:color="auto" w:fill="66DB75"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insideH w:val="single" w:sz="8" w:space="0" w:color="0F9ED5" w:themeColor="accent4"/>
        <w:insideV w:val="single" w:sz="8" w:space="0" w:color="0F9ED5" w:themeColor="accent4"/>
      </w:tblBorders>
    </w:tblPr>
    <w:tcPr>
      <w:shd w:val="clear" w:color="auto" w:fill="BDE9FA" w:themeFill="accent4" w:themeFillTint="3F"/>
    </w:tcPr>
    <w:tblStylePr w:type="firstRow">
      <w:rPr>
        <w:b/>
        <w:bCs/>
        <w:color w:val="000000" w:themeColor="text1"/>
      </w:rPr>
      <w:tblPr/>
      <w:tcPr>
        <w:shd w:val="clear" w:color="auto" w:fill="E5F6FD"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AEDFB" w:themeFill="accent4" w:themeFillTint="33"/>
      </w:tcPr>
    </w:tblStylePr>
    <w:tblStylePr w:type="band1Vert">
      <w:tblPr/>
      <w:tcPr>
        <w:shd w:val="clear" w:color="auto" w:fill="7BD3F5" w:themeFill="accent4" w:themeFillTint="7F"/>
      </w:tcPr>
    </w:tblStylePr>
    <w:tblStylePr w:type="band1Horz">
      <w:tblPr/>
      <w:tcPr>
        <w:tcBorders>
          <w:insideH w:val="single" w:sz="6" w:space="0" w:color="0F9ED5" w:themeColor="accent4"/>
          <w:insideV w:val="single" w:sz="6" w:space="0" w:color="0F9ED5" w:themeColor="accent4"/>
        </w:tcBorders>
        <w:shd w:val="clear" w:color="auto" w:fill="7BD3F5"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insideH w:val="single" w:sz="8" w:space="0" w:color="A02B93" w:themeColor="accent5"/>
        <w:insideV w:val="single" w:sz="8" w:space="0" w:color="A02B93" w:themeColor="accent5"/>
      </w:tblBorders>
    </w:tblPr>
    <w:tcPr>
      <w:shd w:val="clear" w:color="auto" w:fill="EFC3E9" w:themeFill="accent5" w:themeFillTint="3F"/>
    </w:tcPr>
    <w:tblStylePr w:type="firstRow">
      <w:rPr>
        <w:b/>
        <w:bCs/>
        <w:color w:val="000000" w:themeColor="text1"/>
      </w:rPr>
      <w:tblPr/>
      <w:tcPr>
        <w:shd w:val="clear" w:color="auto" w:fill="F8E7F6"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EED" w:themeFill="accent5" w:themeFillTint="33"/>
      </w:tcPr>
    </w:tblStylePr>
    <w:tblStylePr w:type="band1Vert">
      <w:tblPr/>
      <w:tcPr>
        <w:shd w:val="clear" w:color="auto" w:fill="DE86D4" w:themeFill="accent5" w:themeFillTint="7F"/>
      </w:tcPr>
    </w:tblStylePr>
    <w:tblStylePr w:type="band1Horz">
      <w:tblPr/>
      <w:tcPr>
        <w:tcBorders>
          <w:insideH w:val="single" w:sz="6" w:space="0" w:color="A02B93" w:themeColor="accent5"/>
          <w:insideV w:val="single" w:sz="6" w:space="0" w:color="A02B93" w:themeColor="accent5"/>
        </w:tcBorders>
        <w:shd w:val="clear" w:color="auto" w:fill="DE86D4"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insideH w:val="single" w:sz="8" w:space="0" w:color="4EA72E" w:themeColor="accent6"/>
        <w:insideV w:val="single" w:sz="8" w:space="0" w:color="4EA72E" w:themeColor="accent6"/>
      </w:tblBorders>
    </w:tblPr>
    <w:tcPr>
      <w:shd w:val="clear" w:color="auto" w:fill="D0EFC5" w:themeFill="accent6" w:themeFillTint="3F"/>
    </w:tcPr>
    <w:tblStylePr w:type="firstRow">
      <w:rPr>
        <w:b/>
        <w:bCs/>
        <w:color w:val="000000" w:themeColor="text1"/>
      </w:rPr>
      <w:tblPr/>
      <w:tcPr>
        <w:shd w:val="clear" w:color="auto" w:fill="ECF8E8"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9F2D0" w:themeFill="accent6" w:themeFillTint="33"/>
      </w:tcPr>
    </w:tblStylePr>
    <w:tblStylePr w:type="band1Vert">
      <w:tblPr/>
      <w:tcPr>
        <w:shd w:val="clear" w:color="auto" w:fill="A0DF8A" w:themeFill="accent6" w:themeFillTint="7F"/>
      </w:tcPr>
    </w:tblStylePr>
    <w:tblStylePr w:type="band1Horz">
      <w:tblPr/>
      <w:tcPr>
        <w:tcBorders>
          <w:insideH w:val="single" w:sz="6" w:space="0" w:color="4EA72E" w:themeColor="accent6"/>
          <w:insideV w:val="single" w:sz="6" w:space="0" w:color="4EA72E" w:themeColor="accent6"/>
        </w:tcBorders>
        <w:shd w:val="clear" w:color="auto" w:fill="A0DF8A"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2DEF2"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56082"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56082"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56082"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4BDE6"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4BDE6" w:themeFill="accent1" w:themeFillTint="7F"/>
      </w:tcPr>
    </w:tblStylePr>
  </w:style>
  <w:style w:type="table" w:styleId="MediumGrid3-Accent2">
    <w:name w:val="Medium Grid 3 Accent 2"/>
    <w:basedOn w:val="TableNormal"/>
    <w:uiPriority w:val="69"/>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9DBCC"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E97132"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E97132"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E97132"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4B798"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4B798" w:themeFill="accent2" w:themeFillTint="7F"/>
      </w:tcPr>
    </w:tblStylePr>
  </w:style>
  <w:style w:type="table" w:styleId="MediumGrid3-Accent3">
    <w:name w:val="Medium Grid 3 Accent 3"/>
    <w:basedOn w:val="TableNormal"/>
    <w:uiPriority w:val="69"/>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3EDBA"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196B24"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196B24"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196B24"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66DB75"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66DB75" w:themeFill="accent3" w:themeFillTint="7F"/>
      </w:tcPr>
    </w:tblStylePr>
  </w:style>
  <w:style w:type="table" w:styleId="MediumGrid3-Accent4">
    <w:name w:val="Medium Grid 3 Accent 4"/>
    <w:basedOn w:val="TableNormal"/>
    <w:uiPriority w:val="69"/>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BDE9FA"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F9ED5"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F9ED5"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F9ED5"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7BD3F5"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7BD3F5" w:themeFill="accent4" w:themeFillTint="7F"/>
      </w:tcPr>
    </w:tblStylePr>
  </w:style>
  <w:style w:type="table" w:styleId="MediumGrid3-Accent5">
    <w:name w:val="Medium Grid 3 Accent 5"/>
    <w:basedOn w:val="TableNormal"/>
    <w:uiPriority w:val="69"/>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C3E9"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02B93"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02B93"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02B93"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E86D4"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E86D4" w:themeFill="accent5" w:themeFillTint="7F"/>
      </w:tcPr>
    </w:tblStylePr>
  </w:style>
  <w:style w:type="table" w:styleId="MediumGrid3-Accent6">
    <w:name w:val="Medium Grid 3 Accent 6"/>
    <w:basedOn w:val="TableNormal"/>
    <w:uiPriority w:val="69"/>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0EFC5"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EA72E"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EA72E"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EA72E"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0DF8A"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0DF8A" w:themeFill="accent6" w:themeFillTint="7F"/>
      </w:tcPr>
    </w:tblStylePr>
  </w:style>
  <w:style w:type="table" w:styleId="MediumList1">
    <w:name w:val="Medium List 1"/>
    <w:basedOn w:val="TableNormal"/>
    <w:uiPriority w:val="65"/>
    <w:semiHidden/>
    <w:unhideWhenUsed/>
    <w:rsid w:val="00953ADB"/>
    <w:pPr>
      <w:spacing w:after="0" w:line="240" w:lineRule="auto"/>
    </w:pPr>
    <w:rPr>
      <w:color w:val="000000" w:themeColor="text1"/>
      <w:lang w:val="fr-FR" w:eastAsia="ja-JP"/>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0E2841"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953ADB"/>
    <w:pPr>
      <w:spacing w:after="0" w:line="240" w:lineRule="auto"/>
    </w:pPr>
    <w:rPr>
      <w:color w:val="000000" w:themeColor="text1"/>
      <w:lang w:val="fr-FR" w:eastAsia="ja-JP"/>
    </w:rPr>
    <w:tblPr>
      <w:tblStyleRowBandSize w:val="1"/>
      <w:tblStyleColBandSize w:val="1"/>
      <w:tblBorders>
        <w:top w:val="single" w:sz="8" w:space="0" w:color="156082" w:themeColor="accent1"/>
        <w:bottom w:val="single" w:sz="8" w:space="0" w:color="156082" w:themeColor="accent1"/>
      </w:tblBorders>
    </w:tblPr>
    <w:tblStylePr w:type="firstRow">
      <w:rPr>
        <w:rFonts w:asciiTheme="majorHAnsi" w:eastAsiaTheme="majorEastAsia" w:hAnsiTheme="majorHAnsi" w:cstheme="majorBidi"/>
      </w:rPr>
      <w:tblPr/>
      <w:tcPr>
        <w:tcBorders>
          <w:top w:val="nil"/>
          <w:bottom w:val="single" w:sz="8" w:space="0" w:color="156082" w:themeColor="accent1"/>
        </w:tcBorders>
      </w:tcPr>
    </w:tblStylePr>
    <w:tblStylePr w:type="lastRow">
      <w:rPr>
        <w:b/>
        <w:bCs/>
        <w:color w:val="0E2841" w:themeColor="text2"/>
      </w:rPr>
      <w:tblPr/>
      <w:tcPr>
        <w:tcBorders>
          <w:top w:val="single" w:sz="8" w:space="0" w:color="156082" w:themeColor="accent1"/>
          <w:bottom w:val="single" w:sz="8" w:space="0" w:color="156082" w:themeColor="accent1"/>
        </w:tcBorders>
      </w:tcPr>
    </w:tblStylePr>
    <w:tblStylePr w:type="firstCol">
      <w:rPr>
        <w:b/>
        <w:bCs/>
      </w:rPr>
    </w:tblStylePr>
    <w:tblStylePr w:type="lastCol">
      <w:rPr>
        <w:b/>
        <w:bCs/>
      </w:rPr>
      <w:tblPr/>
      <w:tcPr>
        <w:tcBorders>
          <w:top w:val="single" w:sz="8" w:space="0" w:color="156082" w:themeColor="accent1"/>
          <w:bottom w:val="single" w:sz="8" w:space="0" w:color="156082" w:themeColor="accent1"/>
        </w:tcBorders>
      </w:tcPr>
    </w:tblStylePr>
    <w:tblStylePr w:type="band1Vert">
      <w:tblPr/>
      <w:tcPr>
        <w:shd w:val="clear" w:color="auto" w:fill="B2DEF2" w:themeFill="accent1" w:themeFillTint="3F"/>
      </w:tcPr>
    </w:tblStylePr>
    <w:tblStylePr w:type="band1Horz">
      <w:tblPr/>
      <w:tcPr>
        <w:shd w:val="clear" w:color="auto" w:fill="B2DEF2" w:themeFill="accent1" w:themeFillTint="3F"/>
      </w:tcPr>
    </w:tblStylePr>
  </w:style>
  <w:style w:type="table" w:styleId="MediumList1-Accent2">
    <w:name w:val="Medium List 1 Accent 2"/>
    <w:basedOn w:val="TableNormal"/>
    <w:uiPriority w:val="65"/>
    <w:semiHidden/>
    <w:unhideWhenUsed/>
    <w:rsid w:val="00953ADB"/>
    <w:pPr>
      <w:spacing w:after="0" w:line="240" w:lineRule="auto"/>
    </w:pPr>
    <w:rPr>
      <w:color w:val="000000" w:themeColor="text1"/>
      <w:lang w:val="fr-FR" w:eastAsia="ja-JP"/>
    </w:rPr>
    <w:tblPr>
      <w:tblStyleRowBandSize w:val="1"/>
      <w:tblStyleColBandSize w:val="1"/>
      <w:tblBorders>
        <w:top w:val="single" w:sz="8" w:space="0" w:color="E97132" w:themeColor="accent2"/>
        <w:bottom w:val="single" w:sz="8" w:space="0" w:color="E97132" w:themeColor="accent2"/>
      </w:tblBorders>
    </w:tblPr>
    <w:tblStylePr w:type="firstRow">
      <w:rPr>
        <w:rFonts w:asciiTheme="majorHAnsi" w:eastAsiaTheme="majorEastAsia" w:hAnsiTheme="majorHAnsi" w:cstheme="majorBidi"/>
      </w:rPr>
      <w:tblPr/>
      <w:tcPr>
        <w:tcBorders>
          <w:top w:val="nil"/>
          <w:bottom w:val="single" w:sz="8" w:space="0" w:color="E97132" w:themeColor="accent2"/>
        </w:tcBorders>
      </w:tcPr>
    </w:tblStylePr>
    <w:tblStylePr w:type="lastRow">
      <w:rPr>
        <w:b/>
        <w:bCs/>
        <w:color w:val="0E2841" w:themeColor="text2"/>
      </w:rPr>
      <w:tblPr/>
      <w:tcPr>
        <w:tcBorders>
          <w:top w:val="single" w:sz="8" w:space="0" w:color="E97132" w:themeColor="accent2"/>
          <w:bottom w:val="single" w:sz="8" w:space="0" w:color="E97132" w:themeColor="accent2"/>
        </w:tcBorders>
      </w:tcPr>
    </w:tblStylePr>
    <w:tblStylePr w:type="firstCol">
      <w:rPr>
        <w:b/>
        <w:bCs/>
      </w:rPr>
    </w:tblStylePr>
    <w:tblStylePr w:type="lastCol">
      <w:rPr>
        <w:b/>
        <w:bCs/>
      </w:rPr>
      <w:tblPr/>
      <w:tcPr>
        <w:tcBorders>
          <w:top w:val="single" w:sz="8" w:space="0" w:color="E97132" w:themeColor="accent2"/>
          <w:bottom w:val="single" w:sz="8" w:space="0" w:color="E97132" w:themeColor="accent2"/>
        </w:tcBorders>
      </w:tcPr>
    </w:tblStylePr>
    <w:tblStylePr w:type="band1Vert">
      <w:tblPr/>
      <w:tcPr>
        <w:shd w:val="clear" w:color="auto" w:fill="F9DBCC" w:themeFill="accent2" w:themeFillTint="3F"/>
      </w:tcPr>
    </w:tblStylePr>
    <w:tblStylePr w:type="band1Horz">
      <w:tblPr/>
      <w:tcPr>
        <w:shd w:val="clear" w:color="auto" w:fill="F9DBCC" w:themeFill="accent2" w:themeFillTint="3F"/>
      </w:tcPr>
    </w:tblStylePr>
  </w:style>
  <w:style w:type="table" w:styleId="MediumList1-Accent3">
    <w:name w:val="Medium List 1 Accent 3"/>
    <w:basedOn w:val="TableNormal"/>
    <w:uiPriority w:val="65"/>
    <w:semiHidden/>
    <w:unhideWhenUsed/>
    <w:rsid w:val="00953ADB"/>
    <w:pPr>
      <w:spacing w:after="0" w:line="240" w:lineRule="auto"/>
    </w:pPr>
    <w:rPr>
      <w:color w:val="000000" w:themeColor="text1"/>
      <w:lang w:val="fr-FR" w:eastAsia="ja-JP"/>
    </w:rPr>
    <w:tblPr>
      <w:tblStyleRowBandSize w:val="1"/>
      <w:tblStyleColBandSize w:val="1"/>
      <w:tblBorders>
        <w:top w:val="single" w:sz="8" w:space="0" w:color="196B24" w:themeColor="accent3"/>
        <w:bottom w:val="single" w:sz="8" w:space="0" w:color="196B24" w:themeColor="accent3"/>
      </w:tblBorders>
    </w:tblPr>
    <w:tblStylePr w:type="firstRow">
      <w:rPr>
        <w:rFonts w:asciiTheme="majorHAnsi" w:eastAsiaTheme="majorEastAsia" w:hAnsiTheme="majorHAnsi" w:cstheme="majorBidi"/>
      </w:rPr>
      <w:tblPr/>
      <w:tcPr>
        <w:tcBorders>
          <w:top w:val="nil"/>
          <w:bottom w:val="single" w:sz="8" w:space="0" w:color="196B24" w:themeColor="accent3"/>
        </w:tcBorders>
      </w:tcPr>
    </w:tblStylePr>
    <w:tblStylePr w:type="lastRow">
      <w:rPr>
        <w:b/>
        <w:bCs/>
        <w:color w:val="0E2841" w:themeColor="text2"/>
      </w:rPr>
      <w:tblPr/>
      <w:tcPr>
        <w:tcBorders>
          <w:top w:val="single" w:sz="8" w:space="0" w:color="196B24" w:themeColor="accent3"/>
          <w:bottom w:val="single" w:sz="8" w:space="0" w:color="196B24" w:themeColor="accent3"/>
        </w:tcBorders>
      </w:tcPr>
    </w:tblStylePr>
    <w:tblStylePr w:type="firstCol">
      <w:rPr>
        <w:b/>
        <w:bCs/>
      </w:rPr>
    </w:tblStylePr>
    <w:tblStylePr w:type="lastCol">
      <w:rPr>
        <w:b/>
        <w:bCs/>
      </w:rPr>
      <w:tblPr/>
      <w:tcPr>
        <w:tcBorders>
          <w:top w:val="single" w:sz="8" w:space="0" w:color="196B24" w:themeColor="accent3"/>
          <w:bottom w:val="single" w:sz="8" w:space="0" w:color="196B24" w:themeColor="accent3"/>
        </w:tcBorders>
      </w:tcPr>
    </w:tblStylePr>
    <w:tblStylePr w:type="band1Vert">
      <w:tblPr/>
      <w:tcPr>
        <w:shd w:val="clear" w:color="auto" w:fill="B3EDBA" w:themeFill="accent3" w:themeFillTint="3F"/>
      </w:tcPr>
    </w:tblStylePr>
    <w:tblStylePr w:type="band1Horz">
      <w:tblPr/>
      <w:tcPr>
        <w:shd w:val="clear" w:color="auto" w:fill="B3EDBA" w:themeFill="accent3" w:themeFillTint="3F"/>
      </w:tcPr>
    </w:tblStylePr>
  </w:style>
  <w:style w:type="table" w:styleId="MediumList1-Accent4">
    <w:name w:val="Medium List 1 Accent 4"/>
    <w:basedOn w:val="TableNormal"/>
    <w:uiPriority w:val="65"/>
    <w:semiHidden/>
    <w:unhideWhenUsed/>
    <w:rsid w:val="00953ADB"/>
    <w:pPr>
      <w:spacing w:after="0" w:line="240" w:lineRule="auto"/>
    </w:pPr>
    <w:rPr>
      <w:color w:val="000000" w:themeColor="text1"/>
      <w:lang w:val="fr-FR" w:eastAsia="ja-JP"/>
    </w:rPr>
    <w:tblPr>
      <w:tblStyleRowBandSize w:val="1"/>
      <w:tblStyleColBandSize w:val="1"/>
      <w:tblBorders>
        <w:top w:val="single" w:sz="8" w:space="0" w:color="0F9ED5" w:themeColor="accent4"/>
        <w:bottom w:val="single" w:sz="8" w:space="0" w:color="0F9ED5" w:themeColor="accent4"/>
      </w:tblBorders>
    </w:tblPr>
    <w:tblStylePr w:type="firstRow">
      <w:rPr>
        <w:rFonts w:asciiTheme="majorHAnsi" w:eastAsiaTheme="majorEastAsia" w:hAnsiTheme="majorHAnsi" w:cstheme="majorBidi"/>
      </w:rPr>
      <w:tblPr/>
      <w:tcPr>
        <w:tcBorders>
          <w:top w:val="nil"/>
          <w:bottom w:val="single" w:sz="8" w:space="0" w:color="0F9ED5" w:themeColor="accent4"/>
        </w:tcBorders>
      </w:tcPr>
    </w:tblStylePr>
    <w:tblStylePr w:type="lastRow">
      <w:rPr>
        <w:b/>
        <w:bCs/>
        <w:color w:val="0E2841" w:themeColor="text2"/>
      </w:rPr>
      <w:tblPr/>
      <w:tcPr>
        <w:tcBorders>
          <w:top w:val="single" w:sz="8" w:space="0" w:color="0F9ED5" w:themeColor="accent4"/>
          <w:bottom w:val="single" w:sz="8" w:space="0" w:color="0F9ED5" w:themeColor="accent4"/>
        </w:tcBorders>
      </w:tcPr>
    </w:tblStylePr>
    <w:tblStylePr w:type="firstCol">
      <w:rPr>
        <w:b/>
        <w:bCs/>
      </w:rPr>
    </w:tblStylePr>
    <w:tblStylePr w:type="lastCol">
      <w:rPr>
        <w:b/>
        <w:bCs/>
      </w:rPr>
      <w:tblPr/>
      <w:tcPr>
        <w:tcBorders>
          <w:top w:val="single" w:sz="8" w:space="0" w:color="0F9ED5" w:themeColor="accent4"/>
          <w:bottom w:val="single" w:sz="8" w:space="0" w:color="0F9ED5" w:themeColor="accent4"/>
        </w:tcBorders>
      </w:tcPr>
    </w:tblStylePr>
    <w:tblStylePr w:type="band1Vert">
      <w:tblPr/>
      <w:tcPr>
        <w:shd w:val="clear" w:color="auto" w:fill="BDE9FA" w:themeFill="accent4" w:themeFillTint="3F"/>
      </w:tcPr>
    </w:tblStylePr>
    <w:tblStylePr w:type="band1Horz">
      <w:tblPr/>
      <w:tcPr>
        <w:shd w:val="clear" w:color="auto" w:fill="BDE9FA" w:themeFill="accent4" w:themeFillTint="3F"/>
      </w:tcPr>
    </w:tblStylePr>
  </w:style>
  <w:style w:type="table" w:styleId="MediumList1-Accent5">
    <w:name w:val="Medium List 1 Accent 5"/>
    <w:basedOn w:val="TableNormal"/>
    <w:uiPriority w:val="65"/>
    <w:semiHidden/>
    <w:unhideWhenUsed/>
    <w:rsid w:val="00953ADB"/>
    <w:pPr>
      <w:spacing w:after="0" w:line="240" w:lineRule="auto"/>
    </w:pPr>
    <w:rPr>
      <w:color w:val="000000" w:themeColor="text1"/>
      <w:lang w:val="fr-FR" w:eastAsia="ja-JP"/>
    </w:rPr>
    <w:tblPr>
      <w:tblStyleRowBandSize w:val="1"/>
      <w:tblStyleColBandSize w:val="1"/>
      <w:tblBorders>
        <w:top w:val="single" w:sz="8" w:space="0" w:color="A02B93" w:themeColor="accent5"/>
        <w:bottom w:val="single" w:sz="8" w:space="0" w:color="A02B93" w:themeColor="accent5"/>
      </w:tblBorders>
    </w:tblPr>
    <w:tblStylePr w:type="firstRow">
      <w:rPr>
        <w:rFonts w:asciiTheme="majorHAnsi" w:eastAsiaTheme="majorEastAsia" w:hAnsiTheme="majorHAnsi" w:cstheme="majorBidi"/>
      </w:rPr>
      <w:tblPr/>
      <w:tcPr>
        <w:tcBorders>
          <w:top w:val="nil"/>
          <w:bottom w:val="single" w:sz="8" w:space="0" w:color="A02B93" w:themeColor="accent5"/>
        </w:tcBorders>
      </w:tcPr>
    </w:tblStylePr>
    <w:tblStylePr w:type="lastRow">
      <w:rPr>
        <w:b/>
        <w:bCs/>
        <w:color w:val="0E2841" w:themeColor="text2"/>
      </w:rPr>
      <w:tblPr/>
      <w:tcPr>
        <w:tcBorders>
          <w:top w:val="single" w:sz="8" w:space="0" w:color="A02B93" w:themeColor="accent5"/>
          <w:bottom w:val="single" w:sz="8" w:space="0" w:color="A02B93" w:themeColor="accent5"/>
        </w:tcBorders>
      </w:tcPr>
    </w:tblStylePr>
    <w:tblStylePr w:type="firstCol">
      <w:rPr>
        <w:b/>
        <w:bCs/>
      </w:rPr>
    </w:tblStylePr>
    <w:tblStylePr w:type="lastCol">
      <w:rPr>
        <w:b/>
        <w:bCs/>
      </w:rPr>
      <w:tblPr/>
      <w:tcPr>
        <w:tcBorders>
          <w:top w:val="single" w:sz="8" w:space="0" w:color="A02B93" w:themeColor="accent5"/>
          <w:bottom w:val="single" w:sz="8" w:space="0" w:color="A02B93" w:themeColor="accent5"/>
        </w:tcBorders>
      </w:tcPr>
    </w:tblStylePr>
    <w:tblStylePr w:type="band1Vert">
      <w:tblPr/>
      <w:tcPr>
        <w:shd w:val="clear" w:color="auto" w:fill="EFC3E9" w:themeFill="accent5" w:themeFillTint="3F"/>
      </w:tcPr>
    </w:tblStylePr>
    <w:tblStylePr w:type="band1Horz">
      <w:tblPr/>
      <w:tcPr>
        <w:shd w:val="clear" w:color="auto" w:fill="EFC3E9" w:themeFill="accent5" w:themeFillTint="3F"/>
      </w:tcPr>
    </w:tblStylePr>
  </w:style>
  <w:style w:type="table" w:styleId="MediumList1-Accent6">
    <w:name w:val="Medium List 1 Accent 6"/>
    <w:basedOn w:val="TableNormal"/>
    <w:uiPriority w:val="65"/>
    <w:semiHidden/>
    <w:unhideWhenUsed/>
    <w:rsid w:val="00953ADB"/>
    <w:pPr>
      <w:spacing w:after="0" w:line="240" w:lineRule="auto"/>
    </w:pPr>
    <w:rPr>
      <w:color w:val="000000" w:themeColor="text1"/>
      <w:lang w:val="fr-FR" w:eastAsia="ja-JP"/>
    </w:rPr>
    <w:tblPr>
      <w:tblStyleRowBandSize w:val="1"/>
      <w:tblStyleColBandSize w:val="1"/>
      <w:tblBorders>
        <w:top w:val="single" w:sz="8" w:space="0" w:color="4EA72E" w:themeColor="accent6"/>
        <w:bottom w:val="single" w:sz="8" w:space="0" w:color="4EA72E" w:themeColor="accent6"/>
      </w:tblBorders>
    </w:tblPr>
    <w:tblStylePr w:type="firstRow">
      <w:rPr>
        <w:rFonts w:asciiTheme="majorHAnsi" w:eastAsiaTheme="majorEastAsia" w:hAnsiTheme="majorHAnsi" w:cstheme="majorBidi"/>
      </w:rPr>
      <w:tblPr/>
      <w:tcPr>
        <w:tcBorders>
          <w:top w:val="nil"/>
          <w:bottom w:val="single" w:sz="8" w:space="0" w:color="4EA72E" w:themeColor="accent6"/>
        </w:tcBorders>
      </w:tcPr>
    </w:tblStylePr>
    <w:tblStylePr w:type="lastRow">
      <w:rPr>
        <w:b/>
        <w:bCs/>
        <w:color w:val="0E2841" w:themeColor="text2"/>
      </w:rPr>
      <w:tblPr/>
      <w:tcPr>
        <w:tcBorders>
          <w:top w:val="single" w:sz="8" w:space="0" w:color="4EA72E" w:themeColor="accent6"/>
          <w:bottom w:val="single" w:sz="8" w:space="0" w:color="4EA72E" w:themeColor="accent6"/>
        </w:tcBorders>
      </w:tcPr>
    </w:tblStylePr>
    <w:tblStylePr w:type="firstCol">
      <w:rPr>
        <w:b/>
        <w:bCs/>
      </w:rPr>
    </w:tblStylePr>
    <w:tblStylePr w:type="lastCol">
      <w:rPr>
        <w:b/>
        <w:bCs/>
      </w:rPr>
      <w:tblPr/>
      <w:tcPr>
        <w:tcBorders>
          <w:top w:val="single" w:sz="8" w:space="0" w:color="4EA72E" w:themeColor="accent6"/>
          <w:bottom w:val="single" w:sz="8" w:space="0" w:color="4EA72E" w:themeColor="accent6"/>
        </w:tcBorders>
      </w:tcPr>
    </w:tblStylePr>
    <w:tblStylePr w:type="band1Vert">
      <w:tblPr/>
      <w:tcPr>
        <w:shd w:val="clear" w:color="auto" w:fill="D0EFC5" w:themeFill="accent6" w:themeFillTint="3F"/>
      </w:tcPr>
    </w:tblStylePr>
    <w:tblStylePr w:type="band1Horz">
      <w:tblPr/>
      <w:tcPr>
        <w:shd w:val="clear" w:color="auto" w:fill="D0EFC5" w:themeFill="accent6" w:themeFillTint="3F"/>
      </w:tcPr>
    </w:tblStylePr>
  </w:style>
  <w:style w:type="table" w:styleId="MediumList2">
    <w:name w:val="Medium List 2"/>
    <w:basedOn w:val="TableNormal"/>
    <w:uiPriority w:val="66"/>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E97132" w:themeColor="accent2"/>
        <w:left w:val="single" w:sz="8" w:space="0" w:color="E97132" w:themeColor="accent2"/>
        <w:bottom w:val="single" w:sz="8" w:space="0" w:color="E97132" w:themeColor="accent2"/>
        <w:right w:val="single" w:sz="8" w:space="0" w:color="E97132" w:themeColor="accent2"/>
      </w:tblBorders>
    </w:tblPr>
    <w:tblStylePr w:type="firstRow">
      <w:rPr>
        <w:sz w:val="24"/>
        <w:szCs w:val="24"/>
      </w:rPr>
      <w:tblPr/>
      <w:tcPr>
        <w:tcBorders>
          <w:top w:val="nil"/>
          <w:left w:val="nil"/>
          <w:bottom w:val="single" w:sz="24" w:space="0" w:color="E97132"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97132" w:themeColor="accent2"/>
          <w:insideH w:val="nil"/>
          <w:insideV w:val="nil"/>
        </w:tcBorders>
        <w:shd w:val="clear" w:color="auto" w:fill="FFFFFF" w:themeFill="background1"/>
      </w:tcPr>
    </w:tblStylePr>
    <w:tblStylePr w:type="lastCol">
      <w:tblPr/>
      <w:tcPr>
        <w:tcBorders>
          <w:top w:val="nil"/>
          <w:left w:val="single" w:sz="8" w:space="0" w:color="E97132"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9DBCC" w:themeFill="accent2" w:themeFillTint="3F"/>
      </w:tcPr>
    </w:tblStylePr>
    <w:tblStylePr w:type="band1Horz">
      <w:tblPr/>
      <w:tcPr>
        <w:tcBorders>
          <w:top w:val="nil"/>
          <w:bottom w:val="nil"/>
          <w:insideH w:val="nil"/>
          <w:insideV w:val="nil"/>
        </w:tcBorders>
        <w:shd w:val="clear" w:color="auto" w:fill="F9DBCC"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196B24" w:themeColor="accent3"/>
        <w:left w:val="single" w:sz="8" w:space="0" w:color="196B24" w:themeColor="accent3"/>
        <w:bottom w:val="single" w:sz="8" w:space="0" w:color="196B24" w:themeColor="accent3"/>
        <w:right w:val="single" w:sz="8" w:space="0" w:color="196B24" w:themeColor="accent3"/>
      </w:tblBorders>
    </w:tblPr>
    <w:tblStylePr w:type="firstRow">
      <w:rPr>
        <w:sz w:val="24"/>
        <w:szCs w:val="24"/>
      </w:rPr>
      <w:tblPr/>
      <w:tcPr>
        <w:tcBorders>
          <w:top w:val="nil"/>
          <w:left w:val="nil"/>
          <w:bottom w:val="single" w:sz="24" w:space="0" w:color="196B24"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96B24" w:themeColor="accent3"/>
          <w:insideH w:val="nil"/>
          <w:insideV w:val="nil"/>
        </w:tcBorders>
        <w:shd w:val="clear" w:color="auto" w:fill="FFFFFF" w:themeFill="background1"/>
      </w:tcPr>
    </w:tblStylePr>
    <w:tblStylePr w:type="lastCol">
      <w:tblPr/>
      <w:tcPr>
        <w:tcBorders>
          <w:top w:val="nil"/>
          <w:left w:val="single" w:sz="8" w:space="0" w:color="196B24"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3EDBA" w:themeFill="accent3" w:themeFillTint="3F"/>
      </w:tcPr>
    </w:tblStylePr>
    <w:tblStylePr w:type="band1Horz">
      <w:tblPr/>
      <w:tcPr>
        <w:tcBorders>
          <w:top w:val="nil"/>
          <w:bottom w:val="nil"/>
          <w:insideH w:val="nil"/>
          <w:insideV w:val="nil"/>
        </w:tcBorders>
        <w:shd w:val="clear" w:color="auto" w:fill="B3EDBA"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0F9ED5" w:themeColor="accent4"/>
        <w:left w:val="single" w:sz="8" w:space="0" w:color="0F9ED5" w:themeColor="accent4"/>
        <w:bottom w:val="single" w:sz="8" w:space="0" w:color="0F9ED5" w:themeColor="accent4"/>
        <w:right w:val="single" w:sz="8" w:space="0" w:color="0F9ED5" w:themeColor="accent4"/>
      </w:tblBorders>
    </w:tblPr>
    <w:tblStylePr w:type="firstRow">
      <w:rPr>
        <w:sz w:val="24"/>
        <w:szCs w:val="24"/>
      </w:rPr>
      <w:tblPr/>
      <w:tcPr>
        <w:tcBorders>
          <w:top w:val="nil"/>
          <w:left w:val="nil"/>
          <w:bottom w:val="single" w:sz="24" w:space="0" w:color="0F9ED5"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F9ED5" w:themeColor="accent4"/>
          <w:insideH w:val="nil"/>
          <w:insideV w:val="nil"/>
        </w:tcBorders>
        <w:shd w:val="clear" w:color="auto" w:fill="FFFFFF" w:themeFill="background1"/>
      </w:tcPr>
    </w:tblStylePr>
    <w:tblStylePr w:type="lastCol">
      <w:tblPr/>
      <w:tcPr>
        <w:tcBorders>
          <w:top w:val="nil"/>
          <w:left w:val="single" w:sz="8" w:space="0" w:color="0F9ED5"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DE9FA" w:themeFill="accent4" w:themeFillTint="3F"/>
      </w:tcPr>
    </w:tblStylePr>
    <w:tblStylePr w:type="band1Horz">
      <w:tblPr/>
      <w:tcPr>
        <w:tcBorders>
          <w:top w:val="nil"/>
          <w:bottom w:val="nil"/>
          <w:insideH w:val="nil"/>
          <w:insideV w:val="nil"/>
        </w:tcBorders>
        <w:shd w:val="clear" w:color="auto" w:fill="BDE9FA"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A02B93" w:themeColor="accent5"/>
        <w:left w:val="single" w:sz="8" w:space="0" w:color="A02B93" w:themeColor="accent5"/>
        <w:bottom w:val="single" w:sz="8" w:space="0" w:color="A02B93" w:themeColor="accent5"/>
        <w:right w:val="single" w:sz="8" w:space="0" w:color="A02B93" w:themeColor="accent5"/>
      </w:tblBorders>
    </w:tblPr>
    <w:tblStylePr w:type="firstRow">
      <w:rPr>
        <w:sz w:val="24"/>
        <w:szCs w:val="24"/>
      </w:rPr>
      <w:tblPr/>
      <w:tcPr>
        <w:tcBorders>
          <w:top w:val="nil"/>
          <w:left w:val="nil"/>
          <w:bottom w:val="single" w:sz="24" w:space="0" w:color="A02B93"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02B93" w:themeColor="accent5"/>
          <w:insideH w:val="nil"/>
          <w:insideV w:val="nil"/>
        </w:tcBorders>
        <w:shd w:val="clear" w:color="auto" w:fill="FFFFFF" w:themeFill="background1"/>
      </w:tcPr>
    </w:tblStylePr>
    <w:tblStylePr w:type="lastCol">
      <w:tblPr/>
      <w:tcPr>
        <w:tcBorders>
          <w:top w:val="nil"/>
          <w:left w:val="single" w:sz="8" w:space="0" w:color="A02B93"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C3E9" w:themeFill="accent5" w:themeFillTint="3F"/>
      </w:tcPr>
    </w:tblStylePr>
    <w:tblStylePr w:type="band1Horz">
      <w:tblPr/>
      <w:tcPr>
        <w:tcBorders>
          <w:top w:val="nil"/>
          <w:bottom w:val="nil"/>
          <w:insideH w:val="nil"/>
          <w:insideV w:val="nil"/>
        </w:tcBorders>
        <w:shd w:val="clear" w:color="auto" w:fill="EFC3E9"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953ADB"/>
    <w:pPr>
      <w:spacing w:after="0" w:line="240" w:lineRule="auto"/>
    </w:pPr>
    <w:rPr>
      <w:rFonts w:asciiTheme="majorHAnsi" w:eastAsiaTheme="majorEastAsia" w:hAnsiTheme="majorHAnsi" w:cstheme="majorBidi"/>
      <w:color w:val="000000" w:themeColor="text1"/>
      <w:lang w:val="fr-FR" w:eastAsia="ja-JP"/>
    </w:rPr>
    <w:tblPr>
      <w:tblStyleRowBandSize w:val="1"/>
      <w:tblStyleColBandSize w:val="1"/>
      <w:tblBorders>
        <w:top w:val="single" w:sz="8" w:space="0" w:color="4EA72E" w:themeColor="accent6"/>
        <w:left w:val="single" w:sz="8" w:space="0" w:color="4EA72E" w:themeColor="accent6"/>
        <w:bottom w:val="single" w:sz="8" w:space="0" w:color="4EA72E" w:themeColor="accent6"/>
        <w:right w:val="single" w:sz="8" w:space="0" w:color="4EA72E" w:themeColor="accent6"/>
      </w:tblBorders>
    </w:tblPr>
    <w:tblStylePr w:type="firstRow">
      <w:rPr>
        <w:sz w:val="24"/>
        <w:szCs w:val="24"/>
      </w:rPr>
      <w:tblPr/>
      <w:tcPr>
        <w:tcBorders>
          <w:top w:val="nil"/>
          <w:left w:val="nil"/>
          <w:bottom w:val="single" w:sz="24" w:space="0" w:color="4EA72E"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EA72E" w:themeColor="accent6"/>
          <w:insideH w:val="nil"/>
          <w:insideV w:val="nil"/>
        </w:tcBorders>
        <w:shd w:val="clear" w:color="auto" w:fill="FFFFFF" w:themeFill="background1"/>
      </w:tcPr>
    </w:tblStylePr>
    <w:tblStylePr w:type="lastCol">
      <w:tblPr/>
      <w:tcPr>
        <w:tcBorders>
          <w:top w:val="nil"/>
          <w:left w:val="single" w:sz="8" w:space="0" w:color="4EA72E"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EFC5" w:themeFill="accent6" w:themeFillTint="3F"/>
      </w:tcPr>
    </w:tblStylePr>
    <w:tblStylePr w:type="band1Horz">
      <w:tblPr/>
      <w:tcPr>
        <w:tcBorders>
          <w:top w:val="nil"/>
          <w:bottom w:val="nil"/>
          <w:insideH w:val="nil"/>
          <w:insideV w:val="nil"/>
        </w:tcBorders>
        <w:shd w:val="clear" w:color="auto" w:fill="D0EFC5"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single" w:sz="8" w:space="0" w:color="2198CF" w:themeColor="accent1" w:themeTint="BF"/>
      </w:tblBorders>
    </w:tblPr>
    <w:tblStylePr w:type="firstRow">
      <w:pPr>
        <w:spacing w:before="0" w:after="0" w:line="240" w:lineRule="auto"/>
      </w:pPr>
      <w:rPr>
        <w:b/>
        <w:bCs/>
        <w:color w:val="FFFFFF" w:themeColor="background1"/>
      </w:rPr>
      <w:tblPr/>
      <w:tcPr>
        <w:tcBorders>
          <w:top w:val="single" w:sz="8"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shd w:val="clear" w:color="auto" w:fill="156082" w:themeFill="accent1"/>
      </w:tcPr>
    </w:tblStylePr>
    <w:tblStylePr w:type="lastRow">
      <w:pPr>
        <w:spacing w:before="0" w:after="0" w:line="240" w:lineRule="auto"/>
      </w:pPr>
      <w:rPr>
        <w:b/>
        <w:bCs/>
      </w:rPr>
      <w:tblPr/>
      <w:tcPr>
        <w:tcBorders>
          <w:top w:val="double" w:sz="6" w:space="0" w:color="2198CF" w:themeColor="accent1" w:themeTint="BF"/>
          <w:left w:val="single" w:sz="8" w:space="0" w:color="2198CF" w:themeColor="accent1" w:themeTint="BF"/>
          <w:bottom w:val="single" w:sz="8" w:space="0" w:color="2198CF" w:themeColor="accent1" w:themeTint="BF"/>
          <w:right w:val="single" w:sz="8" w:space="0" w:color="2198CF" w:themeColor="accent1" w:themeTint="BF"/>
          <w:insideH w:val="nil"/>
          <w:insideV w:val="nil"/>
        </w:tcBorders>
      </w:tcPr>
    </w:tblStylePr>
    <w:tblStylePr w:type="firstCol">
      <w:rPr>
        <w:b/>
        <w:bCs/>
      </w:rPr>
    </w:tblStylePr>
    <w:tblStylePr w:type="lastCol">
      <w:rPr>
        <w:b/>
        <w:bCs/>
      </w:rPr>
    </w:tblStylePr>
    <w:tblStylePr w:type="band1Vert">
      <w:tblPr/>
      <w:tcPr>
        <w:shd w:val="clear" w:color="auto" w:fill="B2DEF2" w:themeFill="accent1" w:themeFillTint="3F"/>
      </w:tcPr>
    </w:tblStylePr>
    <w:tblStylePr w:type="band1Horz">
      <w:tblPr/>
      <w:tcPr>
        <w:tcBorders>
          <w:insideH w:val="nil"/>
          <w:insideV w:val="nil"/>
        </w:tcBorders>
        <w:shd w:val="clear" w:color="auto" w:fill="B2DEF2"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single" w:sz="8" w:space="0" w:color="EE9465" w:themeColor="accent2" w:themeTint="BF"/>
      </w:tblBorders>
    </w:tblPr>
    <w:tblStylePr w:type="firstRow">
      <w:pPr>
        <w:spacing w:before="0" w:after="0" w:line="240" w:lineRule="auto"/>
      </w:pPr>
      <w:rPr>
        <w:b/>
        <w:bCs/>
        <w:color w:val="FFFFFF" w:themeColor="background1"/>
      </w:rPr>
      <w:tblPr/>
      <w:tcPr>
        <w:tcBorders>
          <w:top w:val="single" w:sz="8"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shd w:val="clear" w:color="auto" w:fill="E97132" w:themeFill="accent2"/>
      </w:tcPr>
    </w:tblStylePr>
    <w:tblStylePr w:type="lastRow">
      <w:pPr>
        <w:spacing w:before="0" w:after="0" w:line="240" w:lineRule="auto"/>
      </w:pPr>
      <w:rPr>
        <w:b/>
        <w:bCs/>
      </w:rPr>
      <w:tblPr/>
      <w:tcPr>
        <w:tcBorders>
          <w:top w:val="double" w:sz="6" w:space="0" w:color="EE9465" w:themeColor="accent2" w:themeTint="BF"/>
          <w:left w:val="single" w:sz="8" w:space="0" w:color="EE9465" w:themeColor="accent2" w:themeTint="BF"/>
          <w:bottom w:val="single" w:sz="8" w:space="0" w:color="EE9465" w:themeColor="accent2" w:themeTint="BF"/>
          <w:right w:val="single" w:sz="8" w:space="0" w:color="EE9465" w:themeColor="accent2" w:themeTint="BF"/>
          <w:insideH w:val="nil"/>
          <w:insideV w:val="nil"/>
        </w:tcBorders>
      </w:tcPr>
    </w:tblStylePr>
    <w:tblStylePr w:type="firstCol">
      <w:rPr>
        <w:b/>
        <w:bCs/>
      </w:rPr>
    </w:tblStylePr>
    <w:tblStylePr w:type="lastCol">
      <w:rPr>
        <w:b/>
        <w:bCs/>
      </w:rPr>
    </w:tblStylePr>
    <w:tblStylePr w:type="band1Vert">
      <w:tblPr/>
      <w:tcPr>
        <w:shd w:val="clear" w:color="auto" w:fill="F9DBCC" w:themeFill="accent2" w:themeFillTint="3F"/>
      </w:tcPr>
    </w:tblStylePr>
    <w:tblStylePr w:type="band1Horz">
      <w:tblPr/>
      <w:tcPr>
        <w:tcBorders>
          <w:insideH w:val="nil"/>
          <w:insideV w:val="nil"/>
        </w:tcBorders>
        <w:shd w:val="clear" w:color="auto" w:fill="F9DBCC"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single" w:sz="8" w:space="0" w:color="2BB73D" w:themeColor="accent3" w:themeTint="BF"/>
      </w:tblBorders>
    </w:tblPr>
    <w:tblStylePr w:type="firstRow">
      <w:pPr>
        <w:spacing w:before="0" w:after="0" w:line="240" w:lineRule="auto"/>
      </w:pPr>
      <w:rPr>
        <w:b/>
        <w:bCs/>
        <w:color w:val="FFFFFF" w:themeColor="background1"/>
      </w:rPr>
      <w:tblPr/>
      <w:tcPr>
        <w:tcBorders>
          <w:top w:val="single" w:sz="8"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shd w:val="clear" w:color="auto" w:fill="196B24" w:themeFill="accent3"/>
      </w:tcPr>
    </w:tblStylePr>
    <w:tblStylePr w:type="lastRow">
      <w:pPr>
        <w:spacing w:before="0" w:after="0" w:line="240" w:lineRule="auto"/>
      </w:pPr>
      <w:rPr>
        <w:b/>
        <w:bCs/>
      </w:rPr>
      <w:tblPr/>
      <w:tcPr>
        <w:tcBorders>
          <w:top w:val="double" w:sz="6" w:space="0" w:color="2BB73D" w:themeColor="accent3" w:themeTint="BF"/>
          <w:left w:val="single" w:sz="8" w:space="0" w:color="2BB73D" w:themeColor="accent3" w:themeTint="BF"/>
          <w:bottom w:val="single" w:sz="8" w:space="0" w:color="2BB73D" w:themeColor="accent3" w:themeTint="BF"/>
          <w:right w:val="single" w:sz="8" w:space="0" w:color="2BB73D" w:themeColor="accent3" w:themeTint="BF"/>
          <w:insideH w:val="nil"/>
          <w:insideV w:val="nil"/>
        </w:tcBorders>
      </w:tcPr>
    </w:tblStylePr>
    <w:tblStylePr w:type="firstCol">
      <w:rPr>
        <w:b/>
        <w:bCs/>
      </w:rPr>
    </w:tblStylePr>
    <w:tblStylePr w:type="lastCol">
      <w:rPr>
        <w:b/>
        <w:bCs/>
      </w:rPr>
    </w:tblStylePr>
    <w:tblStylePr w:type="band1Vert">
      <w:tblPr/>
      <w:tcPr>
        <w:shd w:val="clear" w:color="auto" w:fill="B3EDBA" w:themeFill="accent3" w:themeFillTint="3F"/>
      </w:tcPr>
    </w:tblStylePr>
    <w:tblStylePr w:type="band1Horz">
      <w:tblPr/>
      <w:tcPr>
        <w:tcBorders>
          <w:insideH w:val="nil"/>
          <w:insideV w:val="nil"/>
        </w:tcBorders>
        <w:shd w:val="clear" w:color="auto" w:fill="B3EDBA"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single" w:sz="8" w:space="0" w:color="39BEF1" w:themeColor="accent4" w:themeTint="BF"/>
      </w:tblBorders>
    </w:tblPr>
    <w:tblStylePr w:type="firstRow">
      <w:pPr>
        <w:spacing w:before="0" w:after="0" w:line="240" w:lineRule="auto"/>
      </w:pPr>
      <w:rPr>
        <w:b/>
        <w:bCs/>
        <w:color w:val="FFFFFF" w:themeColor="background1"/>
      </w:rPr>
      <w:tblPr/>
      <w:tcPr>
        <w:tcBorders>
          <w:top w:val="single" w:sz="8"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shd w:val="clear" w:color="auto" w:fill="0F9ED5" w:themeFill="accent4"/>
      </w:tcPr>
    </w:tblStylePr>
    <w:tblStylePr w:type="lastRow">
      <w:pPr>
        <w:spacing w:before="0" w:after="0" w:line="240" w:lineRule="auto"/>
      </w:pPr>
      <w:rPr>
        <w:b/>
        <w:bCs/>
      </w:rPr>
      <w:tblPr/>
      <w:tcPr>
        <w:tcBorders>
          <w:top w:val="double" w:sz="6" w:space="0" w:color="39BEF1" w:themeColor="accent4" w:themeTint="BF"/>
          <w:left w:val="single" w:sz="8" w:space="0" w:color="39BEF1" w:themeColor="accent4" w:themeTint="BF"/>
          <w:bottom w:val="single" w:sz="8" w:space="0" w:color="39BEF1" w:themeColor="accent4" w:themeTint="BF"/>
          <w:right w:val="single" w:sz="8" w:space="0" w:color="39BEF1" w:themeColor="accent4" w:themeTint="BF"/>
          <w:insideH w:val="nil"/>
          <w:insideV w:val="nil"/>
        </w:tcBorders>
      </w:tcPr>
    </w:tblStylePr>
    <w:tblStylePr w:type="firstCol">
      <w:rPr>
        <w:b/>
        <w:bCs/>
      </w:rPr>
    </w:tblStylePr>
    <w:tblStylePr w:type="lastCol">
      <w:rPr>
        <w:b/>
        <w:bCs/>
      </w:rPr>
    </w:tblStylePr>
    <w:tblStylePr w:type="band1Vert">
      <w:tblPr/>
      <w:tcPr>
        <w:shd w:val="clear" w:color="auto" w:fill="BDE9FA" w:themeFill="accent4" w:themeFillTint="3F"/>
      </w:tcPr>
    </w:tblStylePr>
    <w:tblStylePr w:type="band1Horz">
      <w:tblPr/>
      <w:tcPr>
        <w:tcBorders>
          <w:insideH w:val="nil"/>
          <w:insideV w:val="nil"/>
        </w:tcBorders>
        <w:shd w:val="clear" w:color="auto" w:fill="BDE9FA"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single" w:sz="8" w:space="0" w:color="CE49BF" w:themeColor="accent5" w:themeTint="BF"/>
      </w:tblBorders>
    </w:tblPr>
    <w:tblStylePr w:type="firstRow">
      <w:pPr>
        <w:spacing w:before="0" w:after="0" w:line="240" w:lineRule="auto"/>
      </w:pPr>
      <w:rPr>
        <w:b/>
        <w:bCs/>
        <w:color w:val="FFFFFF" w:themeColor="background1"/>
      </w:rPr>
      <w:tblPr/>
      <w:tcPr>
        <w:tcBorders>
          <w:top w:val="single" w:sz="8"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shd w:val="clear" w:color="auto" w:fill="A02B93" w:themeFill="accent5"/>
      </w:tcPr>
    </w:tblStylePr>
    <w:tblStylePr w:type="lastRow">
      <w:pPr>
        <w:spacing w:before="0" w:after="0" w:line="240" w:lineRule="auto"/>
      </w:pPr>
      <w:rPr>
        <w:b/>
        <w:bCs/>
      </w:rPr>
      <w:tblPr/>
      <w:tcPr>
        <w:tcBorders>
          <w:top w:val="double" w:sz="6" w:space="0" w:color="CE49BF" w:themeColor="accent5" w:themeTint="BF"/>
          <w:left w:val="single" w:sz="8" w:space="0" w:color="CE49BF" w:themeColor="accent5" w:themeTint="BF"/>
          <w:bottom w:val="single" w:sz="8" w:space="0" w:color="CE49BF" w:themeColor="accent5" w:themeTint="BF"/>
          <w:right w:val="single" w:sz="8" w:space="0" w:color="CE49BF" w:themeColor="accent5" w:themeTint="BF"/>
          <w:insideH w:val="nil"/>
          <w:insideV w:val="nil"/>
        </w:tcBorders>
      </w:tcPr>
    </w:tblStylePr>
    <w:tblStylePr w:type="firstCol">
      <w:rPr>
        <w:b/>
        <w:bCs/>
      </w:rPr>
    </w:tblStylePr>
    <w:tblStylePr w:type="lastCol">
      <w:rPr>
        <w:b/>
        <w:bCs/>
      </w:rPr>
    </w:tblStylePr>
    <w:tblStylePr w:type="band1Vert">
      <w:tblPr/>
      <w:tcPr>
        <w:shd w:val="clear" w:color="auto" w:fill="EFC3E9" w:themeFill="accent5" w:themeFillTint="3F"/>
      </w:tcPr>
    </w:tblStylePr>
    <w:tblStylePr w:type="band1Horz">
      <w:tblPr/>
      <w:tcPr>
        <w:tcBorders>
          <w:insideH w:val="nil"/>
          <w:insideV w:val="nil"/>
        </w:tcBorders>
        <w:shd w:val="clear" w:color="auto" w:fill="EFC3E9"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953ADB"/>
    <w:pPr>
      <w:spacing w:after="0" w:line="240" w:lineRule="auto"/>
    </w:pPr>
    <w:rPr>
      <w:color w:val="404040" w:themeColor="text1" w:themeTint="BF"/>
      <w:lang w:val="fr-FR" w:eastAsia="ja-JP"/>
    </w:rPr>
    <w:tblPr>
      <w:tblStyleRowBandSize w:val="1"/>
      <w:tblStyleColBandSize w:val="1"/>
      <w:tbl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single" w:sz="8" w:space="0" w:color="71CF50" w:themeColor="accent6" w:themeTint="BF"/>
      </w:tblBorders>
    </w:tblPr>
    <w:tblStylePr w:type="firstRow">
      <w:pPr>
        <w:spacing w:before="0" w:after="0" w:line="240" w:lineRule="auto"/>
      </w:pPr>
      <w:rPr>
        <w:b/>
        <w:bCs/>
        <w:color w:val="FFFFFF" w:themeColor="background1"/>
      </w:rPr>
      <w:tblPr/>
      <w:tcPr>
        <w:tcBorders>
          <w:top w:val="single" w:sz="8"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shd w:val="clear" w:color="auto" w:fill="4EA72E" w:themeFill="accent6"/>
      </w:tcPr>
    </w:tblStylePr>
    <w:tblStylePr w:type="lastRow">
      <w:pPr>
        <w:spacing w:before="0" w:after="0" w:line="240" w:lineRule="auto"/>
      </w:pPr>
      <w:rPr>
        <w:b/>
        <w:bCs/>
      </w:rPr>
      <w:tblPr/>
      <w:tcPr>
        <w:tcBorders>
          <w:top w:val="double" w:sz="6" w:space="0" w:color="71CF50" w:themeColor="accent6" w:themeTint="BF"/>
          <w:left w:val="single" w:sz="8" w:space="0" w:color="71CF50" w:themeColor="accent6" w:themeTint="BF"/>
          <w:bottom w:val="single" w:sz="8" w:space="0" w:color="71CF50" w:themeColor="accent6" w:themeTint="BF"/>
          <w:right w:val="single" w:sz="8" w:space="0" w:color="71CF50" w:themeColor="accent6" w:themeTint="BF"/>
          <w:insideH w:val="nil"/>
          <w:insideV w:val="nil"/>
        </w:tcBorders>
      </w:tcPr>
    </w:tblStylePr>
    <w:tblStylePr w:type="firstCol">
      <w:rPr>
        <w:b/>
        <w:bCs/>
      </w:rPr>
    </w:tblStylePr>
    <w:tblStylePr w:type="lastCol">
      <w:rPr>
        <w:b/>
        <w:bCs/>
      </w:rPr>
    </w:tblStylePr>
    <w:tblStylePr w:type="band1Vert">
      <w:tblPr/>
      <w:tcPr>
        <w:shd w:val="clear" w:color="auto" w:fill="D0EFC5" w:themeFill="accent6" w:themeFillTint="3F"/>
      </w:tcPr>
    </w:tblStylePr>
    <w:tblStylePr w:type="band1Horz">
      <w:tblPr/>
      <w:tcPr>
        <w:tcBorders>
          <w:insideH w:val="nil"/>
          <w:insideV w:val="nil"/>
        </w:tcBorders>
        <w:shd w:val="clear" w:color="auto" w:fill="D0EFC5"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953ADB"/>
    <w:pPr>
      <w:spacing w:after="0" w:line="240" w:lineRule="auto"/>
    </w:pPr>
    <w:rPr>
      <w:color w:val="404040" w:themeColor="text1" w:themeTint="BF"/>
      <w:lang w:val="fr-FR"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953ADB"/>
    <w:pPr>
      <w:spacing w:after="0" w:line="240" w:lineRule="auto"/>
    </w:pPr>
    <w:rPr>
      <w:color w:val="404040" w:themeColor="text1" w:themeTint="BF"/>
      <w:lang w:val="fr-FR"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56082"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56082" w:themeFill="accent1"/>
      </w:tcPr>
    </w:tblStylePr>
    <w:tblStylePr w:type="lastCol">
      <w:rPr>
        <w:b/>
        <w:bCs/>
        <w:color w:val="FFFFFF" w:themeColor="background1"/>
      </w:rPr>
      <w:tblPr/>
      <w:tcPr>
        <w:tcBorders>
          <w:left w:val="nil"/>
          <w:right w:val="nil"/>
          <w:insideH w:val="nil"/>
          <w:insideV w:val="nil"/>
        </w:tcBorders>
        <w:shd w:val="clear" w:color="auto" w:fill="156082"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953ADB"/>
    <w:pPr>
      <w:spacing w:after="0" w:line="240" w:lineRule="auto"/>
    </w:pPr>
    <w:rPr>
      <w:color w:val="404040" w:themeColor="text1" w:themeTint="BF"/>
      <w:lang w:val="fr-FR"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E97132"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E97132" w:themeFill="accent2"/>
      </w:tcPr>
    </w:tblStylePr>
    <w:tblStylePr w:type="lastCol">
      <w:rPr>
        <w:b/>
        <w:bCs/>
        <w:color w:val="FFFFFF" w:themeColor="background1"/>
      </w:rPr>
      <w:tblPr/>
      <w:tcPr>
        <w:tcBorders>
          <w:left w:val="nil"/>
          <w:right w:val="nil"/>
          <w:insideH w:val="nil"/>
          <w:insideV w:val="nil"/>
        </w:tcBorders>
        <w:shd w:val="clear" w:color="auto" w:fill="E97132"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953ADB"/>
    <w:pPr>
      <w:spacing w:after="0" w:line="240" w:lineRule="auto"/>
    </w:pPr>
    <w:rPr>
      <w:color w:val="404040" w:themeColor="text1" w:themeTint="BF"/>
      <w:lang w:val="fr-FR"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196B24"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196B24" w:themeFill="accent3"/>
      </w:tcPr>
    </w:tblStylePr>
    <w:tblStylePr w:type="lastCol">
      <w:rPr>
        <w:b/>
        <w:bCs/>
        <w:color w:val="FFFFFF" w:themeColor="background1"/>
      </w:rPr>
      <w:tblPr/>
      <w:tcPr>
        <w:tcBorders>
          <w:left w:val="nil"/>
          <w:right w:val="nil"/>
          <w:insideH w:val="nil"/>
          <w:insideV w:val="nil"/>
        </w:tcBorders>
        <w:shd w:val="clear" w:color="auto" w:fill="196B24"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953ADB"/>
    <w:pPr>
      <w:spacing w:after="0" w:line="240" w:lineRule="auto"/>
    </w:pPr>
    <w:rPr>
      <w:color w:val="404040" w:themeColor="text1" w:themeTint="BF"/>
      <w:lang w:val="fr-FR"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F9ED5"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F9ED5" w:themeFill="accent4"/>
      </w:tcPr>
    </w:tblStylePr>
    <w:tblStylePr w:type="lastCol">
      <w:rPr>
        <w:b/>
        <w:bCs/>
        <w:color w:val="FFFFFF" w:themeColor="background1"/>
      </w:rPr>
      <w:tblPr/>
      <w:tcPr>
        <w:tcBorders>
          <w:left w:val="nil"/>
          <w:right w:val="nil"/>
          <w:insideH w:val="nil"/>
          <w:insideV w:val="nil"/>
        </w:tcBorders>
        <w:shd w:val="clear" w:color="auto" w:fill="0F9ED5"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953ADB"/>
    <w:pPr>
      <w:spacing w:after="0" w:line="240" w:lineRule="auto"/>
    </w:pPr>
    <w:rPr>
      <w:color w:val="404040" w:themeColor="text1" w:themeTint="BF"/>
      <w:lang w:val="fr-FR"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02B93"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02B93" w:themeFill="accent5"/>
      </w:tcPr>
    </w:tblStylePr>
    <w:tblStylePr w:type="lastCol">
      <w:rPr>
        <w:b/>
        <w:bCs/>
        <w:color w:val="FFFFFF" w:themeColor="background1"/>
      </w:rPr>
      <w:tblPr/>
      <w:tcPr>
        <w:tcBorders>
          <w:left w:val="nil"/>
          <w:right w:val="nil"/>
          <w:insideH w:val="nil"/>
          <w:insideV w:val="nil"/>
        </w:tcBorders>
        <w:shd w:val="clear" w:color="auto" w:fill="A02B93"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953ADB"/>
    <w:pPr>
      <w:spacing w:after="0" w:line="240" w:lineRule="auto"/>
    </w:pPr>
    <w:rPr>
      <w:color w:val="404040" w:themeColor="text1" w:themeTint="BF"/>
      <w:lang w:val="fr-FR" w:eastAsia="ja-JP"/>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A72E"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4EA72E" w:themeFill="accent6"/>
      </w:tcPr>
    </w:tblStylePr>
    <w:tblStylePr w:type="lastCol">
      <w:rPr>
        <w:b/>
        <w:bCs/>
        <w:color w:val="FFFFFF" w:themeColor="background1"/>
      </w:rPr>
      <w:tblPr/>
      <w:tcPr>
        <w:tcBorders>
          <w:left w:val="nil"/>
          <w:right w:val="nil"/>
          <w:insideH w:val="nil"/>
          <w:insideV w:val="nil"/>
        </w:tcBorders>
        <w:shd w:val="clear" w:color="auto" w:fill="4EA72E"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character" w:styleId="Mention">
    <w:name w:val="Mention"/>
    <w:basedOn w:val="DefaultParagraphFont"/>
    <w:uiPriority w:val="99"/>
    <w:unhideWhenUsed/>
    <w:rsid w:val="00953ADB"/>
    <w:rPr>
      <w:color w:val="2B579A"/>
      <w:shd w:val="clear" w:color="auto" w:fill="E6E6E6"/>
    </w:rPr>
  </w:style>
  <w:style w:type="paragraph" w:styleId="MessageHeader">
    <w:name w:val="Message Header"/>
    <w:basedOn w:val="Normal"/>
    <w:link w:val="MessageHeaderChar"/>
    <w:uiPriority w:val="99"/>
    <w:semiHidden/>
    <w:unhideWhenUsed/>
    <w:rsid w:val="00D928D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color w:val="404040" w:themeColor="text1" w:themeTint="BF"/>
      <w:lang w:val="fr-FR" w:eastAsia="ja-JP"/>
    </w:rPr>
  </w:style>
  <w:style w:type="character" w:customStyle="1" w:styleId="MessageHeaderChar">
    <w:name w:val="Message Header Char"/>
    <w:basedOn w:val="DefaultParagraphFont"/>
    <w:link w:val="MessageHeader"/>
    <w:uiPriority w:val="99"/>
    <w:semiHidden/>
    <w:rsid w:val="00953ADB"/>
    <w:rPr>
      <w:rFonts w:asciiTheme="majorHAnsi" w:eastAsiaTheme="majorEastAsia" w:hAnsiTheme="majorHAnsi" w:cstheme="majorBidi"/>
      <w:color w:val="404040" w:themeColor="text1" w:themeTint="BF"/>
      <w:shd w:val="pct20" w:color="auto" w:fill="auto"/>
      <w:lang w:val="fr-FR" w:eastAsia="ja-JP"/>
    </w:rPr>
  </w:style>
  <w:style w:type="paragraph" w:styleId="NormalWeb">
    <w:name w:val="Normal (Web)"/>
    <w:basedOn w:val="Normal"/>
    <w:uiPriority w:val="99"/>
    <w:semiHidden/>
    <w:unhideWhenUsed/>
    <w:rsid w:val="00D928D6"/>
    <w:pPr>
      <w:spacing w:after="120" w:line="240" w:lineRule="auto"/>
    </w:pPr>
    <w:rPr>
      <w:rFonts w:ascii="Times New Roman" w:hAnsi="Times New Roman" w:cs="Times New Roman"/>
      <w:color w:val="404040" w:themeColor="text1" w:themeTint="BF"/>
      <w:lang w:val="fr-FR" w:eastAsia="ja-JP"/>
    </w:rPr>
  </w:style>
  <w:style w:type="paragraph" w:styleId="NormalIndent">
    <w:name w:val="Normal Indent"/>
    <w:basedOn w:val="Normal"/>
    <w:semiHidden/>
    <w:unhideWhenUsed/>
    <w:rsid w:val="00D928D6"/>
    <w:pPr>
      <w:spacing w:after="120" w:line="240" w:lineRule="auto"/>
      <w:ind w:left="720"/>
    </w:pPr>
    <w:rPr>
      <w:color w:val="404040" w:themeColor="text1" w:themeTint="BF"/>
      <w:lang w:val="fr-FR" w:eastAsia="ja-JP"/>
    </w:rPr>
  </w:style>
  <w:style w:type="paragraph" w:styleId="NoteHeading">
    <w:name w:val="Note Heading"/>
    <w:basedOn w:val="Normal"/>
    <w:next w:val="Normal"/>
    <w:link w:val="NoteHeadingChar"/>
    <w:uiPriority w:val="99"/>
    <w:semiHidden/>
    <w:unhideWhenUsed/>
    <w:rsid w:val="00D928D6"/>
    <w:pPr>
      <w:spacing w:after="0" w:line="240" w:lineRule="auto"/>
    </w:pPr>
    <w:rPr>
      <w:color w:val="404040" w:themeColor="text1" w:themeTint="BF"/>
      <w:lang w:val="fr-FR" w:eastAsia="ja-JP"/>
    </w:rPr>
  </w:style>
  <w:style w:type="character" w:customStyle="1" w:styleId="NoteHeadingChar">
    <w:name w:val="Note Heading Char"/>
    <w:basedOn w:val="DefaultParagraphFont"/>
    <w:link w:val="NoteHeading"/>
    <w:uiPriority w:val="99"/>
    <w:semiHidden/>
    <w:rsid w:val="00953ADB"/>
    <w:rPr>
      <w:color w:val="404040" w:themeColor="text1" w:themeTint="BF"/>
      <w:lang w:val="fr-FR" w:eastAsia="ja-JP"/>
    </w:rPr>
  </w:style>
  <w:style w:type="character" w:styleId="PageNumber">
    <w:name w:val="page number"/>
    <w:basedOn w:val="DefaultParagraphFont"/>
    <w:uiPriority w:val="99"/>
    <w:semiHidden/>
    <w:unhideWhenUsed/>
    <w:rsid w:val="00953ADB"/>
  </w:style>
  <w:style w:type="table" w:styleId="PlainTable1">
    <w:name w:val="Plain Table 1"/>
    <w:basedOn w:val="TableNormal"/>
    <w:uiPriority w:val="41"/>
    <w:rsid w:val="00953ADB"/>
    <w:pPr>
      <w:spacing w:after="0" w:line="240" w:lineRule="auto"/>
    </w:pPr>
    <w:rPr>
      <w:color w:val="404040" w:themeColor="text1" w:themeTint="BF"/>
      <w:lang w:val="fr-FR" w:eastAsia="ja-JP"/>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953ADB"/>
    <w:pPr>
      <w:spacing w:after="0" w:line="240" w:lineRule="auto"/>
    </w:pPr>
    <w:rPr>
      <w:color w:val="404040" w:themeColor="text1" w:themeTint="BF"/>
      <w:lang w:val="fr-FR" w:eastAsia="ja-JP"/>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953ADB"/>
    <w:pPr>
      <w:spacing w:after="0" w:line="240" w:lineRule="auto"/>
    </w:pPr>
    <w:rPr>
      <w:color w:val="404040" w:themeColor="text1" w:themeTint="BF"/>
      <w:lang w:val="fr-FR" w:eastAsia="ja-JP"/>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953ADB"/>
    <w:pPr>
      <w:spacing w:after="0" w:line="240" w:lineRule="auto"/>
    </w:pPr>
    <w:rPr>
      <w:color w:val="404040" w:themeColor="text1" w:themeTint="BF"/>
      <w:lang w:val="fr-FR" w:eastAsia="ja-JP"/>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953ADB"/>
    <w:pPr>
      <w:spacing w:after="0" w:line="240" w:lineRule="auto"/>
    </w:pPr>
    <w:rPr>
      <w:color w:val="404040" w:themeColor="text1" w:themeTint="BF"/>
      <w:lang w:val="fr-FR" w:eastAsia="ja-JP"/>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rsid w:val="00D928D6"/>
    <w:pPr>
      <w:spacing w:after="0" w:line="240" w:lineRule="auto"/>
    </w:pPr>
    <w:rPr>
      <w:rFonts w:ascii="Consolas" w:hAnsi="Consolas"/>
      <w:color w:val="404040" w:themeColor="text1" w:themeTint="BF"/>
      <w:szCs w:val="21"/>
      <w:lang w:val="fr-FR" w:eastAsia="ja-JP"/>
    </w:rPr>
  </w:style>
  <w:style w:type="character" w:customStyle="1" w:styleId="PlainTextChar">
    <w:name w:val="Plain Text Char"/>
    <w:basedOn w:val="DefaultParagraphFont"/>
    <w:link w:val="PlainText"/>
    <w:uiPriority w:val="99"/>
    <w:semiHidden/>
    <w:rsid w:val="00953ADB"/>
    <w:rPr>
      <w:rFonts w:ascii="Consolas" w:hAnsi="Consolas"/>
      <w:color w:val="404040" w:themeColor="text1" w:themeTint="BF"/>
      <w:szCs w:val="21"/>
      <w:lang w:val="fr-FR" w:eastAsia="ja-JP"/>
    </w:rPr>
  </w:style>
  <w:style w:type="paragraph" w:styleId="Salutation">
    <w:name w:val="Salutation"/>
    <w:basedOn w:val="Normal"/>
    <w:next w:val="Normal"/>
    <w:link w:val="SalutationChar"/>
    <w:uiPriority w:val="99"/>
    <w:semiHidden/>
    <w:unhideWhenUsed/>
    <w:rsid w:val="00D928D6"/>
    <w:pPr>
      <w:spacing w:after="120" w:line="240" w:lineRule="auto"/>
    </w:pPr>
    <w:rPr>
      <w:color w:val="404040" w:themeColor="text1" w:themeTint="BF"/>
      <w:lang w:val="fr-FR" w:eastAsia="ja-JP"/>
    </w:rPr>
  </w:style>
  <w:style w:type="character" w:customStyle="1" w:styleId="SalutationChar">
    <w:name w:val="Salutation Char"/>
    <w:basedOn w:val="DefaultParagraphFont"/>
    <w:link w:val="Salutation"/>
    <w:uiPriority w:val="99"/>
    <w:semiHidden/>
    <w:rsid w:val="00953ADB"/>
    <w:rPr>
      <w:color w:val="404040" w:themeColor="text1" w:themeTint="BF"/>
      <w:lang w:val="fr-FR" w:eastAsia="ja-JP"/>
    </w:rPr>
  </w:style>
  <w:style w:type="paragraph" w:styleId="Signature">
    <w:name w:val="Signature"/>
    <w:basedOn w:val="Normal"/>
    <w:link w:val="SignatureChar"/>
    <w:uiPriority w:val="99"/>
    <w:semiHidden/>
    <w:unhideWhenUsed/>
    <w:rsid w:val="00D928D6"/>
    <w:pPr>
      <w:spacing w:after="0" w:line="240" w:lineRule="auto"/>
      <w:ind w:left="4252"/>
    </w:pPr>
    <w:rPr>
      <w:color w:val="404040" w:themeColor="text1" w:themeTint="BF"/>
      <w:lang w:val="fr-FR" w:eastAsia="ja-JP"/>
    </w:rPr>
  </w:style>
  <w:style w:type="character" w:customStyle="1" w:styleId="SignatureChar">
    <w:name w:val="Signature Char"/>
    <w:basedOn w:val="DefaultParagraphFont"/>
    <w:link w:val="Signature"/>
    <w:uiPriority w:val="99"/>
    <w:semiHidden/>
    <w:rsid w:val="00953ADB"/>
    <w:rPr>
      <w:color w:val="404040" w:themeColor="text1" w:themeTint="BF"/>
      <w:lang w:val="fr-FR" w:eastAsia="ja-JP"/>
    </w:rPr>
  </w:style>
  <w:style w:type="character" w:styleId="SmartHyperlink">
    <w:name w:val="Smart Hyperlink"/>
    <w:basedOn w:val="DefaultParagraphFont"/>
    <w:uiPriority w:val="99"/>
    <w:semiHidden/>
    <w:unhideWhenUsed/>
    <w:rsid w:val="00953ADB"/>
    <w:rPr>
      <w:u w:val="dotted"/>
    </w:rPr>
  </w:style>
  <w:style w:type="character" w:styleId="SubtleEmphasis">
    <w:name w:val="Subtle Emphasis"/>
    <w:basedOn w:val="DefaultParagraphFont"/>
    <w:uiPriority w:val="19"/>
    <w:qFormat/>
    <w:rsid w:val="003874C7"/>
    <w:rPr>
      <w:i/>
      <w:iCs/>
      <w:color w:val="404040" w:themeColor="text1" w:themeTint="BF"/>
    </w:rPr>
  </w:style>
  <w:style w:type="character" w:styleId="SubtleReference">
    <w:name w:val="Subtle Reference"/>
    <w:basedOn w:val="DefaultParagraphFont"/>
    <w:uiPriority w:val="31"/>
    <w:qFormat/>
    <w:rsid w:val="003874C7"/>
    <w:rPr>
      <w:smallCaps/>
      <w:color w:val="404040" w:themeColor="text1" w:themeTint="BF"/>
      <w:u w:val="single" w:color="7F7F7F" w:themeColor="text1" w:themeTint="80"/>
    </w:rPr>
  </w:style>
  <w:style w:type="table" w:styleId="Table3Deffects1">
    <w:name w:val="Table 3D effects 1"/>
    <w:basedOn w:val="TableNormal"/>
    <w:uiPriority w:val="99"/>
    <w:semiHidden/>
    <w:unhideWhenUsed/>
    <w:rsid w:val="00953ADB"/>
    <w:pPr>
      <w:spacing w:after="120" w:line="240" w:lineRule="auto"/>
    </w:pPr>
    <w:rPr>
      <w:lang w:val="fr-FR" w:eastAsia="ja-JP"/>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953ADB"/>
    <w:pPr>
      <w:spacing w:after="120" w:line="240" w:lineRule="auto"/>
    </w:pPr>
    <w:rPr>
      <w:lang w:val="fr-FR" w:eastAsia="ja-JP"/>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953ADB"/>
    <w:pPr>
      <w:spacing w:after="120" w:line="240" w:lineRule="auto"/>
    </w:pPr>
    <w:rPr>
      <w:lang w:val="fr-FR" w:eastAsia="ja-JP"/>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953ADB"/>
    <w:pPr>
      <w:spacing w:after="120" w:line="240" w:lineRule="auto"/>
    </w:pPr>
    <w:rPr>
      <w:lang w:val="fr-FR" w:eastAsia="ja-JP"/>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953ADB"/>
    <w:pPr>
      <w:spacing w:after="120" w:line="240" w:lineRule="auto"/>
    </w:pPr>
    <w:rPr>
      <w:lang w:val="fr-FR" w:eastAsia="ja-JP"/>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953ADB"/>
    <w:pPr>
      <w:spacing w:after="120" w:line="240" w:lineRule="auto"/>
    </w:pPr>
    <w:rPr>
      <w:color w:val="000080"/>
      <w:lang w:val="fr-FR" w:eastAsia="ja-JP"/>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953ADB"/>
    <w:pPr>
      <w:spacing w:after="120" w:line="240" w:lineRule="auto"/>
    </w:pPr>
    <w:rPr>
      <w:lang w:val="fr-FR" w:eastAsia="ja-JP"/>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953ADB"/>
    <w:pPr>
      <w:spacing w:after="120" w:line="240" w:lineRule="auto"/>
    </w:pPr>
    <w:rPr>
      <w:color w:val="FFFFFF"/>
      <w:lang w:val="fr-FR" w:eastAsia="ja-JP"/>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953ADB"/>
    <w:pPr>
      <w:spacing w:after="120" w:line="240" w:lineRule="auto"/>
    </w:pPr>
    <w:rPr>
      <w:lang w:val="fr-FR" w:eastAsia="ja-JP"/>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953ADB"/>
    <w:pPr>
      <w:spacing w:after="120" w:line="240" w:lineRule="auto"/>
    </w:pPr>
    <w:rPr>
      <w:lang w:val="fr-FR" w:eastAsia="ja-JP"/>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953ADB"/>
    <w:pPr>
      <w:spacing w:after="120" w:line="240" w:lineRule="auto"/>
    </w:pPr>
    <w:rPr>
      <w:b/>
      <w:bCs/>
      <w:lang w:val="fr-FR" w:eastAsia="ja-JP"/>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953ADB"/>
    <w:pPr>
      <w:spacing w:after="120" w:line="240" w:lineRule="auto"/>
    </w:pPr>
    <w:rPr>
      <w:b/>
      <w:bCs/>
      <w:lang w:val="fr-FR" w:eastAsia="ja-JP"/>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953ADB"/>
    <w:pPr>
      <w:spacing w:after="120" w:line="240" w:lineRule="auto"/>
    </w:pPr>
    <w:rPr>
      <w:b/>
      <w:bCs/>
      <w:lang w:val="fr-FR" w:eastAsia="ja-JP"/>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953ADB"/>
    <w:pPr>
      <w:spacing w:after="120" w:line="240" w:lineRule="auto"/>
    </w:pPr>
    <w:rPr>
      <w:lang w:val="fr-FR" w:eastAsia="ja-JP"/>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953ADB"/>
    <w:pPr>
      <w:spacing w:after="120" w:line="240" w:lineRule="auto"/>
    </w:pPr>
    <w:rPr>
      <w:lang w:val="fr-FR" w:eastAsia="ja-JP"/>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953ADB"/>
    <w:pPr>
      <w:spacing w:after="120" w:line="240" w:lineRule="auto"/>
    </w:pPr>
    <w:rPr>
      <w:color w:val="404040" w:themeColor="text1" w:themeTint="BF"/>
      <w:lang w:val="fr-FR" w:eastAsia="ja-JP"/>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953ADB"/>
    <w:pPr>
      <w:spacing w:after="120" w:line="240" w:lineRule="auto"/>
    </w:pPr>
    <w:rPr>
      <w:lang w:val="fr-FR" w:eastAsia="ja-JP"/>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953ADB"/>
    <w:pPr>
      <w:spacing w:after="120" w:line="240" w:lineRule="auto"/>
    </w:pPr>
    <w:rPr>
      <w:lang w:val="fr-FR" w:eastAsia="ja-JP"/>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953ADB"/>
    <w:pPr>
      <w:spacing w:after="120" w:line="240" w:lineRule="auto"/>
    </w:pPr>
    <w:rPr>
      <w:lang w:val="fr-FR" w:eastAsia="ja-JP"/>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953ADB"/>
    <w:pPr>
      <w:spacing w:after="120" w:line="240" w:lineRule="auto"/>
    </w:pPr>
    <w:rPr>
      <w:lang w:val="fr-FR" w:eastAsia="ja-JP"/>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953ADB"/>
    <w:pPr>
      <w:spacing w:after="120" w:line="240" w:lineRule="auto"/>
    </w:pPr>
    <w:rPr>
      <w:lang w:val="fr-FR" w:eastAsia="ja-JP"/>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953ADB"/>
    <w:pPr>
      <w:spacing w:after="120" w:line="240" w:lineRule="auto"/>
    </w:pPr>
    <w:rPr>
      <w:lang w:val="fr-FR" w:eastAsia="ja-JP"/>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953ADB"/>
    <w:pPr>
      <w:spacing w:after="120" w:line="240" w:lineRule="auto"/>
    </w:pPr>
    <w:rPr>
      <w:lang w:val="fr-FR" w:eastAsia="ja-JP"/>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953ADB"/>
    <w:pPr>
      <w:spacing w:after="120" w:line="240" w:lineRule="auto"/>
    </w:pPr>
    <w:rPr>
      <w:b/>
      <w:bCs/>
      <w:lang w:val="fr-FR" w:eastAsia="ja-JP"/>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953ADB"/>
    <w:pPr>
      <w:spacing w:after="120" w:line="240" w:lineRule="auto"/>
    </w:pPr>
    <w:rPr>
      <w:lang w:val="fr-FR" w:eastAsia="ja-JP"/>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953ADB"/>
    <w:pPr>
      <w:spacing w:after="0" w:line="240" w:lineRule="auto"/>
    </w:pPr>
    <w:rPr>
      <w:color w:val="404040" w:themeColor="text1" w:themeTint="BF"/>
      <w:lang w:val="fr-FR" w:eastAsia="ja-JP"/>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953ADB"/>
    <w:pPr>
      <w:spacing w:after="120" w:line="240" w:lineRule="auto"/>
    </w:pPr>
    <w:rPr>
      <w:color w:val="404040" w:themeColor="text1" w:themeTint="BF"/>
      <w:lang w:val="fr-FR" w:eastAsia="ja-JP"/>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953ADB"/>
    <w:pPr>
      <w:spacing w:after="120" w:line="240" w:lineRule="auto"/>
    </w:pPr>
    <w:rPr>
      <w:color w:val="404040" w:themeColor="text1" w:themeTint="BF"/>
      <w:lang w:val="fr-FR" w:eastAsia="ja-JP"/>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953ADB"/>
    <w:pPr>
      <w:spacing w:after="120" w:line="240" w:lineRule="auto"/>
    </w:pPr>
    <w:rPr>
      <w:lang w:val="fr-FR" w:eastAsia="ja-JP"/>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953ADB"/>
    <w:pPr>
      <w:spacing w:after="120" w:line="240" w:lineRule="auto"/>
    </w:pPr>
    <w:rPr>
      <w:lang w:val="fr-FR" w:eastAsia="ja-JP"/>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953ADB"/>
    <w:pPr>
      <w:spacing w:after="120" w:line="240" w:lineRule="auto"/>
    </w:pPr>
    <w:rPr>
      <w:lang w:val="fr-FR" w:eastAsia="ja-JP"/>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953ADB"/>
    <w:pPr>
      <w:spacing w:after="120" w:line="240" w:lineRule="auto"/>
    </w:pPr>
    <w:rPr>
      <w:lang w:val="fr-FR" w:eastAsia="ja-JP"/>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953ADB"/>
    <w:pPr>
      <w:spacing w:after="120" w:line="240" w:lineRule="auto"/>
    </w:pPr>
    <w:rPr>
      <w:color w:val="404040" w:themeColor="text1" w:themeTint="BF"/>
      <w:lang w:val="fr-FR" w:eastAsia="ja-JP"/>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953ADB"/>
    <w:pPr>
      <w:spacing w:after="120" w:line="240" w:lineRule="auto"/>
    </w:pPr>
    <w:rPr>
      <w:color w:val="404040" w:themeColor="text1" w:themeTint="BF"/>
      <w:lang w:val="fr-FR" w:eastAsia="ja-JP"/>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D928D6"/>
    <w:pPr>
      <w:spacing w:after="0" w:line="240" w:lineRule="auto"/>
      <w:ind w:left="220" w:hanging="220"/>
    </w:pPr>
    <w:rPr>
      <w:color w:val="404040" w:themeColor="text1" w:themeTint="BF"/>
      <w:lang w:val="fr-FR" w:eastAsia="ja-JP"/>
    </w:rPr>
  </w:style>
  <w:style w:type="paragraph" w:styleId="TableofFigures">
    <w:name w:val="table of figures"/>
    <w:basedOn w:val="Normal"/>
    <w:next w:val="Normal"/>
    <w:uiPriority w:val="99"/>
    <w:semiHidden/>
    <w:unhideWhenUsed/>
    <w:rsid w:val="00D928D6"/>
    <w:pPr>
      <w:spacing w:after="0" w:line="240" w:lineRule="auto"/>
    </w:pPr>
    <w:rPr>
      <w:color w:val="404040" w:themeColor="text1" w:themeTint="BF"/>
      <w:lang w:val="fr-FR" w:eastAsia="ja-JP"/>
    </w:rPr>
  </w:style>
  <w:style w:type="table" w:styleId="TableProfessional">
    <w:name w:val="Table Professional"/>
    <w:basedOn w:val="TableNormal"/>
    <w:uiPriority w:val="99"/>
    <w:semiHidden/>
    <w:unhideWhenUsed/>
    <w:rsid w:val="00953ADB"/>
    <w:pPr>
      <w:spacing w:after="120" w:line="240" w:lineRule="auto"/>
    </w:pPr>
    <w:rPr>
      <w:lang w:val="fr-FR" w:eastAsia="ja-JP"/>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953ADB"/>
    <w:pPr>
      <w:spacing w:after="120" w:line="240" w:lineRule="auto"/>
    </w:pPr>
    <w:rPr>
      <w:lang w:val="fr-FR" w:eastAsia="ja-JP"/>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953ADB"/>
    <w:pPr>
      <w:spacing w:after="120" w:line="240" w:lineRule="auto"/>
    </w:pPr>
    <w:rPr>
      <w:color w:val="404040" w:themeColor="text1" w:themeTint="BF"/>
      <w:lang w:val="fr-FR" w:eastAsia="ja-JP"/>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953ADB"/>
    <w:pPr>
      <w:spacing w:after="120" w:line="240" w:lineRule="auto"/>
    </w:pPr>
    <w:rPr>
      <w:lang w:val="fr-FR" w:eastAsia="ja-JP"/>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953ADB"/>
    <w:pPr>
      <w:spacing w:after="120" w:line="240" w:lineRule="auto"/>
    </w:pPr>
    <w:rPr>
      <w:color w:val="404040" w:themeColor="text1" w:themeTint="BF"/>
      <w:lang w:val="fr-FR" w:eastAsia="ja-JP"/>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953ADB"/>
    <w:pPr>
      <w:spacing w:after="120" w:line="240" w:lineRule="auto"/>
    </w:pPr>
    <w:rPr>
      <w:color w:val="404040" w:themeColor="text1" w:themeTint="BF"/>
      <w:lang w:val="fr-FR" w:eastAsia="ja-JP"/>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953ADB"/>
    <w:pPr>
      <w:spacing w:after="120" w:line="240" w:lineRule="auto"/>
    </w:pPr>
    <w:rPr>
      <w:color w:val="404040" w:themeColor="text1" w:themeTint="BF"/>
      <w:lang w:val="fr-FR"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953ADB"/>
    <w:pPr>
      <w:spacing w:after="120" w:line="240" w:lineRule="auto"/>
    </w:pPr>
    <w:rPr>
      <w:lang w:val="fr-FR" w:eastAsia="ja-JP"/>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953ADB"/>
    <w:pPr>
      <w:spacing w:after="120" w:line="240" w:lineRule="auto"/>
    </w:pPr>
    <w:rPr>
      <w:lang w:val="fr-FR" w:eastAsia="ja-JP"/>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953ADB"/>
    <w:pPr>
      <w:spacing w:after="120" w:line="240" w:lineRule="auto"/>
    </w:pPr>
    <w:rPr>
      <w:lang w:val="fr-FR" w:eastAsia="ja-JP"/>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D928D6"/>
    <w:pPr>
      <w:spacing w:before="120" w:after="120" w:line="240" w:lineRule="auto"/>
    </w:pPr>
    <w:rPr>
      <w:rFonts w:asciiTheme="majorHAnsi" w:eastAsiaTheme="majorEastAsia" w:hAnsiTheme="majorHAnsi" w:cstheme="majorBidi"/>
      <w:b/>
      <w:bCs/>
      <w:color w:val="404040" w:themeColor="text1" w:themeTint="BF"/>
      <w:lang w:val="fr-FR" w:eastAsia="ja-JP"/>
    </w:rPr>
  </w:style>
  <w:style w:type="paragraph" w:styleId="TOC1">
    <w:name w:val="toc 1"/>
    <w:basedOn w:val="Normal"/>
    <w:next w:val="Normal"/>
    <w:autoRedefine/>
    <w:uiPriority w:val="39"/>
    <w:semiHidden/>
    <w:unhideWhenUsed/>
    <w:rsid w:val="00D928D6"/>
    <w:pPr>
      <w:spacing w:after="100" w:line="240" w:lineRule="auto"/>
    </w:pPr>
    <w:rPr>
      <w:color w:val="404040" w:themeColor="text1" w:themeTint="BF"/>
      <w:lang w:val="fr-FR" w:eastAsia="ja-JP"/>
    </w:rPr>
  </w:style>
  <w:style w:type="paragraph" w:styleId="TOC2">
    <w:name w:val="toc 2"/>
    <w:basedOn w:val="Normal"/>
    <w:next w:val="Normal"/>
    <w:autoRedefine/>
    <w:uiPriority w:val="39"/>
    <w:semiHidden/>
    <w:unhideWhenUsed/>
    <w:rsid w:val="00D928D6"/>
    <w:pPr>
      <w:spacing w:after="100" w:line="240" w:lineRule="auto"/>
      <w:ind w:left="220"/>
    </w:pPr>
    <w:rPr>
      <w:color w:val="404040" w:themeColor="text1" w:themeTint="BF"/>
      <w:lang w:val="fr-FR" w:eastAsia="ja-JP"/>
    </w:rPr>
  </w:style>
  <w:style w:type="paragraph" w:styleId="TOC3">
    <w:name w:val="toc 3"/>
    <w:basedOn w:val="Normal"/>
    <w:next w:val="Normal"/>
    <w:autoRedefine/>
    <w:uiPriority w:val="39"/>
    <w:semiHidden/>
    <w:unhideWhenUsed/>
    <w:rsid w:val="00D928D6"/>
    <w:pPr>
      <w:spacing w:after="100" w:line="240" w:lineRule="auto"/>
      <w:ind w:left="440"/>
    </w:pPr>
    <w:rPr>
      <w:color w:val="404040" w:themeColor="text1" w:themeTint="BF"/>
      <w:lang w:val="fr-FR" w:eastAsia="ja-JP"/>
    </w:rPr>
  </w:style>
  <w:style w:type="paragraph" w:styleId="TOC4">
    <w:name w:val="toc 4"/>
    <w:basedOn w:val="Normal"/>
    <w:next w:val="Normal"/>
    <w:autoRedefine/>
    <w:uiPriority w:val="39"/>
    <w:semiHidden/>
    <w:unhideWhenUsed/>
    <w:rsid w:val="00D928D6"/>
    <w:pPr>
      <w:spacing w:after="100" w:line="240" w:lineRule="auto"/>
      <w:ind w:left="660"/>
    </w:pPr>
    <w:rPr>
      <w:color w:val="404040" w:themeColor="text1" w:themeTint="BF"/>
      <w:lang w:val="fr-FR" w:eastAsia="ja-JP"/>
    </w:rPr>
  </w:style>
  <w:style w:type="paragraph" w:styleId="TOC5">
    <w:name w:val="toc 5"/>
    <w:basedOn w:val="Normal"/>
    <w:next w:val="Normal"/>
    <w:autoRedefine/>
    <w:uiPriority w:val="39"/>
    <w:semiHidden/>
    <w:unhideWhenUsed/>
    <w:rsid w:val="00D928D6"/>
    <w:pPr>
      <w:spacing w:after="100" w:line="240" w:lineRule="auto"/>
      <w:ind w:left="880"/>
    </w:pPr>
    <w:rPr>
      <w:color w:val="404040" w:themeColor="text1" w:themeTint="BF"/>
      <w:lang w:val="fr-FR" w:eastAsia="ja-JP"/>
    </w:rPr>
  </w:style>
  <w:style w:type="paragraph" w:styleId="TOC6">
    <w:name w:val="toc 6"/>
    <w:basedOn w:val="Normal"/>
    <w:next w:val="Normal"/>
    <w:autoRedefine/>
    <w:uiPriority w:val="39"/>
    <w:semiHidden/>
    <w:unhideWhenUsed/>
    <w:rsid w:val="00D928D6"/>
    <w:pPr>
      <w:spacing w:after="100" w:line="240" w:lineRule="auto"/>
      <w:ind w:left="1100"/>
    </w:pPr>
    <w:rPr>
      <w:color w:val="404040" w:themeColor="text1" w:themeTint="BF"/>
      <w:lang w:val="fr-FR" w:eastAsia="ja-JP"/>
    </w:rPr>
  </w:style>
  <w:style w:type="paragraph" w:styleId="TOC7">
    <w:name w:val="toc 7"/>
    <w:basedOn w:val="Normal"/>
    <w:next w:val="Normal"/>
    <w:autoRedefine/>
    <w:uiPriority w:val="39"/>
    <w:semiHidden/>
    <w:unhideWhenUsed/>
    <w:rsid w:val="00D928D6"/>
    <w:pPr>
      <w:spacing w:after="100" w:line="240" w:lineRule="auto"/>
      <w:ind w:left="1320"/>
    </w:pPr>
    <w:rPr>
      <w:color w:val="404040" w:themeColor="text1" w:themeTint="BF"/>
      <w:lang w:val="fr-FR" w:eastAsia="ja-JP"/>
    </w:rPr>
  </w:style>
  <w:style w:type="paragraph" w:styleId="TOC8">
    <w:name w:val="toc 8"/>
    <w:basedOn w:val="Normal"/>
    <w:next w:val="Normal"/>
    <w:autoRedefine/>
    <w:uiPriority w:val="39"/>
    <w:semiHidden/>
    <w:unhideWhenUsed/>
    <w:rsid w:val="00D928D6"/>
    <w:pPr>
      <w:spacing w:after="100" w:line="240" w:lineRule="auto"/>
      <w:ind w:left="1540"/>
    </w:pPr>
    <w:rPr>
      <w:color w:val="404040" w:themeColor="text1" w:themeTint="BF"/>
      <w:lang w:val="fr-FR" w:eastAsia="ja-JP"/>
    </w:rPr>
  </w:style>
  <w:style w:type="paragraph" w:styleId="TOC9">
    <w:name w:val="toc 9"/>
    <w:basedOn w:val="Normal"/>
    <w:next w:val="Normal"/>
    <w:autoRedefine/>
    <w:uiPriority w:val="39"/>
    <w:semiHidden/>
    <w:unhideWhenUsed/>
    <w:rsid w:val="00D928D6"/>
    <w:pPr>
      <w:spacing w:after="100" w:line="240" w:lineRule="auto"/>
      <w:ind w:left="1760"/>
    </w:pPr>
    <w:rPr>
      <w:color w:val="404040" w:themeColor="text1" w:themeTint="BF"/>
      <w:lang w:val="fr-FR" w:eastAsia="ja-JP"/>
    </w:rPr>
  </w:style>
  <w:style w:type="paragraph" w:styleId="TOCHeading">
    <w:name w:val="TOC Heading"/>
    <w:basedOn w:val="Heading1"/>
    <w:next w:val="Normal"/>
    <w:uiPriority w:val="39"/>
    <w:semiHidden/>
    <w:unhideWhenUsed/>
    <w:qFormat/>
    <w:rsid w:val="003874C7"/>
    <w:pPr>
      <w:outlineLvl w:val="9"/>
    </w:pPr>
  </w:style>
  <w:style w:type="character" w:styleId="UnresolvedMention">
    <w:name w:val="Unresolved Mention"/>
    <w:basedOn w:val="DefaultParagraphFont"/>
    <w:uiPriority w:val="99"/>
    <w:semiHidden/>
    <w:unhideWhenUsed/>
    <w:rsid w:val="00953ADB"/>
    <w:rPr>
      <w:color w:val="595959" w:themeColor="text1" w:themeTint="A6"/>
      <w:shd w:val="clear" w:color="auto" w:fill="E6E6E6"/>
    </w:rPr>
  </w:style>
  <w:style w:type="numbering" w:styleId="111111">
    <w:name w:val="Outline List 2"/>
    <w:basedOn w:val="NoList"/>
    <w:uiPriority w:val="99"/>
    <w:semiHidden/>
    <w:unhideWhenUsed/>
    <w:rsid w:val="00953ADB"/>
    <w:pPr>
      <w:numPr>
        <w:numId w:val="11"/>
      </w:numPr>
    </w:pPr>
  </w:style>
  <w:style w:type="numbering" w:styleId="1ai">
    <w:name w:val="Outline List 1"/>
    <w:basedOn w:val="NoList"/>
    <w:uiPriority w:val="99"/>
    <w:semiHidden/>
    <w:unhideWhenUsed/>
    <w:rsid w:val="00953ADB"/>
    <w:pPr>
      <w:numPr>
        <w:numId w:val="12"/>
      </w:numPr>
    </w:pPr>
  </w:style>
  <w:style w:type="numbering" w:styleId="ArticleSection">
    <w:name w:val="Outline List 3"/>
    <w:basedOn w:val="NoList"/>
    <w:uiPriority w:val="99"/>
    <w:semiHidden/>
    <w:unhideWhenUsed/>
    <w:rsid w:val="00953ADB"/>
    <w:pPr>
      <w:numPr>
        <w:numId w:val="13"/>
      </w:numPr>
    </w:pPr>
  </w:style>
  <w:style w:type="paragraph" w:styleId="Revision">
    <w:name w:val="Revision"/>
    <w:hidden/>
    <w:uiPriority w:val="99"/>
    <w:semiHidden/>
    <w:rsid w:val="00853456"/>
    <w:pPr>
      <w:spacing w:after="0" w:line="240" w:lineRule="auto"/>
    </w:pPr>
    <w:rPr>
      <w:color w:val="404040" w:themeColor="text1" w:themeTint="BF"/>
      <w:lang w:val="fr-FR" w:eastAsia="ja-JP"/>
    </w:rPr>
  </w:style>
  <w:style w:type="paragraph" w:customStyle="1" w:styleId="Steps">
    <w:name w:val="Steps"/>
    <w:basedOn w:val="ListParagraph"/>
    <w:link w:val="StepsCar"/>
    <w:rsid w:val="00911DA5"/>
    <w:pPr>
      <w:numPr>
        <w:numId w:val="25"/>
      </w:numPr>
      <w:tabs>
        <w:tab w:val="left" w:pos="900"/>
      </w:tabs>
      <w:spacing w:after="240"/>
    </w:pPr>
  </w:style>
  <w:style w:type="character" w:customStyle="1" w:styleId="ListParagraphChar">
    <w:name w:val="List Paragraph Char"/>
    <w:basedOn w:val="DefaultParagraphFont"/>
    <w:link w:val="ListParagraph"/>
    <w:uiPriority w:val="34"/>
    <w:rsid w:val="00953ADB"/>
  </w:style>
  <w:style w:type="character" w:customStyle="1" w:styleId="StepsCar">
    <w:name w:val="Steps Car"/>
    <w:basedOn w:val="ListParagraphChar"/>
    <w:link w:val="Steps"/>
    <w:rsid w:val="00911DA5"/>
  </w:style>
  <w:style w:type="paragraph" w:customStyle="1" w:styleId="TextBlock">
    <w:name w:val="Text Block"/>
    <w:basedOn w:val="Normal"/>
    <w:link w:val="TextBlockChar"/>
    <w:rsid w:val="00F158B0"/>
    <w:pPr>
      <w:spacing w:after="0" w:line="240" w:lineRule="auto"/>
    </w:pPr>
    <w:rPr>
      <w:rFonts w:ascii="Aptos Mono" w:hAnsi="Aptos Mono"/>
      <w:sz w:val="20"/>
      <w:szCs w:val="20"/>
    </w:rPr>
  </w:style>
  <w:style w:type="character" w:customStyle="1" w:styleId="TextBlockChar">
    <w:name w:val="Text Block Char"/>
    <w:basedOn w:val="DefaultParagraphFont"/>
    <w:link w:val="TextBlock"/>
    <w:rsid w:val="00F158B0"/>
    <w:rPr>
      <w:rFonts w:ascii="Aptos Mono" w:hAnsi="Aptos Mono"/>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9260">
      <w:bodyDiv w:val="1"/>
      <w:marLeft w:val="0"/>
      <w:marRight w:val="0"/>
      <w:marTop w:val="0"/>
      <w:marBottom w:val="0"/>
      <w:divBdr>
        <w:top w:val="none" w:sz="0" w:space="0" w:color="auto"/>
        <w:left w:val="none" w:sz="0" w:space="0" w:color="auto"/>
        <w:bottom w:val="none" w:sz="0" w:space="0" w:color="auto"/>
        <w:right w:val="none" w:sz="0" w:space="0" w:color="auto"/>
      </w:divBdr>
    </w:div>
    <w:div w:id="2512494">
      <w:bodyDiv w:val="1"/>
      <w:marLeft w:val="0"/>
      <w:marRight w:val="0"/>
      <w:marTop w:val="0"/>
      <w:marBottom w:val="0"/>
      <w:divBdr>
        <w:top w:val="none" w:sz="0" w:space="0" w:color="auto"/>
        <w:left w:val="none" w:sz="0" w:space="0" w:color="auto"/>
        <w:bottom w:val="none" w:sz="0" w:space="0" w:color="auto"/>
        <w:right w:val="none" w:sz="0" w:space="0" w:color="auto"/>
      </w:divBdr>
    </w:div>
    <w:div w:id="9528978">
      <w:bodyDiv w:val="1"/>
      <w:marLeft w:val="0"/>
      <w:marRight w:val="0"/>
      <w:marTop w:val="0"/>
      <w:marBottom w:val="0"/>
      <w:divBdr>
        <w:top w:val="none" w:sz="0" w:space="0" w:color="auto"/>
        <w:left w:val="none" w:sz="0" w:space="0" w:color="auto"/>
        <w:bottom w:val="none" w:sz="0" w:space="0" w:color="auto"/>
        <w:right w:val="none" w:sz="0" w:space="0" w:color="auto"/>
      </w:divBdr>
    </w:div>
    <w:div w:id="88964817">
      <w:bodyDiv w:val="1"/>
      <w:marLeft w:val="0"/>
      <w:marRight w:val="0"/>
      <w:marTop w:val="0"/>
      <w:marBottom w:val="0"/>
      <w:divBdr>
        <w:top w:val="none" w:sz="0" w:space="0" w:color="auto"/>
        <w:left w:val="none" w:sz="0" w:space="0" w:color="auto"/>
        <w:bottom w:val="none" w:sz="0" w:space="0" w:color="auto"/>
        <w:right w:val="none" w:sz="0" w:space="0" w:color="auto"/>
      </w:divBdr>
    </w:div>
    <w:div w:id="125201353">
      <w:bodyDiv w:val="1"/>
      <w:marLeft w:val="0"/>
      <w:marRight w:val="0"/>
      <w:marTop w:val="0"/>
      <w:marBottom w:val="0"/>
      <w:divBdr>
        <w:top w:val="none" w:sz="0" w:space="0" w:color="auto"/>
        <w:left w:val="none" w:sz="0" w:space="0" w:color="auto"/>
        <w:bottom w:val="none" w:sz="0" w:space="0" w:color="auto"/>
        <w:right w:val="none" w:sz="0" w:space="0" w:color="auto"/>
      </w:divBdr>
      <w:divsChild>
        <w:div w:id="466975302">
          <w:marLeft w:val="0"/>
          <w:marRight w:val="0"/>
          <w:marTop w:val="0"/>
          <w:marBottom w:val="0"/>
          <w:divBdr>
            <w:top w:val="none" w:sz="0" w:space="0" w:color="auto"/>
            <w:left w:val="none" w:sz="0" w:space="0" w:color="auto"/>
            <w:bottom w:val="none" w:sz="0" w:space="0" w:color="auto"/>
            <w:right w:val="none" w:sz="0" w:space="0" w:color="auto"/>
          </w:divBdr>
          <w:divsChild>
            <w:div w:id="1346445292">
              <w:marLeft w:val="0"/>
              <w:marRight w:val="0"/>
              <w:marTop w:val="0"/>
              <w:marBottom w:val="0"/>
              <w:divBdr>
                <w:top w:val="none" w:sz="0" w:space="0" w:color="auto"/>
                <w:left w:val="none" w:sz="0" w:space="0" w:color="auto"/>
                <w:bottom w:val="none" w:sz="0" w:space="0" w:color="auto"/>
                <w:right w:val="none" w:sz="0" w:space="0" w:color="auto"/>
              </w:divBdr>
              <w:divsChild>
                <w:div w:id="178008870">
                  <w:marLeft w:val="0"/>
                  <w:marRight w:val="0"/>
                  <w:marTop w:val="0"/>
                  <w:marBottom w:val="0"/>
                  <w:divBdr>
                    <w:top w:val="none" w:sz="0" w:space="0" w:color="auto"/>
                    <w:left w:val="none" w:sz="0" w:space="0" w:color="auto"/>
                    <w:bottom w:val="none" w:sz="0" w:space="0" w:color="auto"/>
                    <w:right w:val="none" w:sz="0" w:space="0" w:color="auto"/>
                  </w:divBdr>
                </w:div>
              </w:divsChild>
            </w:div>
            <w:div w:id="378674193">
              <w:marLeft w:val="0"/>
              <w:marRight w:val="0"/>
              <w:marTop w:val="0"/>
              <w:marBottom w:val="0"/>
              <w:divBdr>
                <w:top w:val="none" w:sz="0" w:space="0" w:color="auto"/>
                <w:left w:val="none" w:sz="0" w:space="0" w:color="auto"/>
                <w:bottom w:val="none" w:sz="0" w:space="0" w:color="auto"/>
                <w:right w:val="none" w:sz="0" w:space="0" w:color="auto"/>
              </w:divBdr>
            </w:div>
            <w:div w:id="602149560">
              <w:marLeft w:val="0"/>
              <w:marRight w:val="0"/>
              <w:marTop w:val="0"/>
              <w:marBottom w:val="0"/>
              <w:divBdr>
                <w:top w:val="none" w:sz="0" w:space="0" w:color="auto"/>
                <w:left w:val="none" w:sz="0" w:space="0" w:color="auto"/>
                <w:bottom w:val="none" w:sz="0" w:space="0" w:color="auto"/>
                <w:right w:val="none" w:sz="0" w:space="0" w:color="auto"/>
              </w:divBdr>
              <w:divsChild>
                <w:div w:id="2024748033">
                  <w:marLeft w:val="0"/>
                  <w:marRight w:val="0"/>
                  <w:marTop w:val="0"/>
                  <w:marBottom w:val="0"/>
                  <w:divBdr>
                    <w:top w:val="none" w:sz="0" w:space="0" w:color="auto"/>
                    <w:left w:val="none" w:sz="0" w:space="0" w:color="auto"/>
                    <w:bottom w:val="none" w:sz="0" w:space="0" w:color="auto"/>
                    <w:right w:val="none" w:sz="0" w:space="0" w:color="auto"/>
                  </w:divBdr>
                </w:div>
              </w:divsChild>
            </w:div>
            <w:div w:id="643122546">
              <w:marLeft w:val="0"/>
              <w:marRight w:val="0"/>
              <w:marTop w:val="0"/>
              <w:marBottom w:val="0"/>
              <w:divBdr>
                <w:top w:val="none" w:sz="0" w:space="0" w:color="auto"/>
                <w:left w:val="none" w:sz="0" w:space="0" w:color="auto"/>
                <w:bottom w:val="none" w:sz="0" w:space="0" w:color="auto"/>
                <w:right w:val="none" w:sz="0" w:space="0" w:color="auto"/>
              </w:divBdr>
              <w:divsChild>
                <w:div w:id="1772508757">
                  <w:marLeft w:val="0"/>
                  <w:marRight w:val="0"/>
                  <w:marTop w:val="0"/>
                  <w:marBottom w:val="0"/>
                  <w:divBdr>
                    <w:top w:val="none" w:sz="0" w:space="0" w:color="auto"/>
                    <w:left w:val="none" w:sz="0" w:space="0" w:color="auto"/>
                    <w:bottom w:val="none" w:sz="0" w:space="0" w:color="auto"/>
                    <w:right w:val="none" w:sz="0" w:space="0" w:color="auto"/>
                  </w:divBdr>
                </w:div>
              </w:divsChild>
            </w:div>
            <w:div w:id="1407459123">
              <w:marLeft w:val="0"/>
              <w:marRight w:val="0"/>
              <w:marTop w:val="0"/>
              <w:marBottom w:val="0"/>
              <w:divBdr>
                <w:top w:val="none" w:sz="0" w:space="0" w:color="auto"/>
                <w:left w:val="none" w:sz="0" w:space="0" w:color="auto"/>
                <w:bottom w:val="none" w:sz="0" w:space="0" w:color="auto"/>
                <w:right w:val="none" w:sz="0" w:space="0" w:color="auto"/>
              </w:divBdr>
              <w:divsChild>
                <w:div w:id="918952707">
                  <w:marLeft w:val="0"/>
                  <w:marRight w:val="0"/>
                  <w:marTop w:val="0"/>
                  <w:marBottom w:val="0"/>
                  <w:divBdr>
                    <w:top w:val="none" w:sz="0" w:space="0" w:color="auto"/>
                    <w:left w:val="none" w:sz="0" w:space="0" w:color="auto"/>
                    <w:bottom w:val="none" w:sz="0" w:space="0" w:color="auto"/>
                    <w:right w:val="none" w:sz="0" w:space="0" w:color="auto"/>
                  </w:divBdr>
                </w:div>
              </w:divsChild>
            </w:div>
            <w:div w:id="1013142137">
              <w:marLeft w:val="0"/>
              <w:marRight w:val="0"/>
              <w:marTop w:val="0"/>
              <w:marBottom w:val="0"/>
              <w:divBdr>
                <w:top w:val="none" w:sz="0" w:space="0" w:color="auto"/>
                <w:left w:val="none" w:sz="0" w:space="0" w:color="auto"/>
                <w:bottom w:val="none" w:sz="0" w:space="0" w:color="auto"/>
                <w:right w:val="none" w:sz="0" w:space="0" w:color="auto"/>
              </w:divBdr>
              <w:divsChild>
                <w:div w:id="1172716026">
                  <w:marLeft w:val="0"/>
                  <w:marRight w:val="0"/>
                  <w:marTop w:val="0"/>
                  <w:marBottom w:val="0"/>
                  <w:divBdr>
                    <w:top w:val="none" w:sz="0" w:space="0" w:color="auto"/>
                    <w:left w:val="none" w:sz="0" w:space="0" w:color="auto"/>
                    <w:bottom w:val="none" w:sz="0" w:space="0" w:color="auto"/>
                    <w:right w:val="none" w:sz="0" w:space="0" w:color="auto"/>
                  </w:divBdr>
                </w:div>
              </w:divsChild>
            </w:div>
            <w:div w:id="1098021813">
              <w:marLeft w:val="0"/>
              <w:marRight w:val="0"/>
              <w:marTop w:val="0"/>
              <w:marBottom w:val="0"/>
              <w:divBdr>
                <w:top w:val="none" w:sz="0" w:space="0" w:color="auto"/>
                <w:left w:val="none" w:sz="0" w:space="0" w:color="auto"/>
                <w:bottom w:val="none" w:sz="0" w:space="0" w:color="auto"/>
                <w:right w:val="none" w:sz="0" w:space="0" w:color="auto"/>
              </w:divBdr>
            </w:div>
            <w:div w:id="16661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57216">
      <w:bodyDiv w:val="1"/>
      <w:marLeft w:val="0"/>
      <w:marRight w:val="0"/>
      <w:marTop w:val="0"/>
      <w:marBottom w:val="0"/>
      <w:divBdr>
        <w:top w:val="none" w:sz="0" w:space="0" w:color="auto"/>
        <w:left w:val="none" w:sz="0" w:space="0" w:color="auto"/>
        <w:bottom w:val="none" w:sz="0" w:space="0" w:color="auto"/>
        <w:right w:val="none" w:sz="0" w:space="0" w:color="auto"/>
      </w:divBdr>
    </w:div>
    <w:div w:id="164781189">
      <w:bodyDiv w:val="1"/>
      <w:marLeft w:val="0"/>
      <w:marRight w:val="0"/>
      <w:marTop w:val="0"/>
      <w:marBottom w:val="0"/>
      <w:divBdr>
        <w:top w:val="none" w:sz="0" w:space="0" w:color="auto"/>
        <w:left w:val="none" w:sz="0" w:space="0" w:color="auto"/>
        <w:bottom w:val="none" w:sz="0" w:space="0" w:color="auto"/>
        <w:right w:val="none" w:sz="0" w:space="0" w:color="auto"/>
      </w:divBdr>
    </w:div>
    <w:div w:id="176384829">
      <w:bodyDiv w:val="1"/>
      <w:marLeft w:val="0"/>
      <w:marRight w:val="0"/>
      <w:marTop w:val="0"/>
      <w:marBottom w:val="0"/>
      <w:divBdr>
        <w:top w:val="none" w:sz="0" w:space="0" w:color="auto"/>
        <w:left w:val="none" w:sz="0" w:space="0" w:color="auto"/>
        <w:bottom w:val="none" w:sz="0" w:space="0" w:color="auto"/>
        <w:right w:val="none" w:sz="0" w:space="0" w:color="auto"/>
      </w:divBdr>
      <w:divsChild>
        <w:div w:id="1381439610">
          <w:marLeft w:val="0"/>
          <w:marRight w:val="0"/>
          <w:marTop w:val="0"/>
          <w:marBottom w:val="160"/>
          <w:divBdr>
            <w:top w:val="none" w:sz="0" w:space="0" w:color="auto"/>
            <w:left w:val="none" w:sz="0" w:space="0" w:color="auto"/>
            <w:bottom w:val="none" w:sz="0" w:space="0" w:color="auto"/>
            <w:right w:val="none" w:sz="0" w:space="0" w:color="auto"/>
          </w:divBdr>
        </w:div>
      </w:divsChild>
    </w:div>
    <w:div w:id="211188653">
      <w:bodyDiv w:val="1"/>
      <w:marLeft w:val="0"/>
      <w:marRight w:val="0"/>
      <w:marTop w:val="0"/>
      <w:marBottom w:val="0"/>
      <w:divBdr>
        <w:top w:val="none" w:sz="0" w:space="0" w:color="auto"/>
        <w:left w:val="none" w:sz="0" w:space="0" w:color="auto"/>
        <w:bottom w:val="none" w:sz="0" w:space="0" w:color="auto"/>
        <w:right w:val="none" w:sz="0" w:space="0" w:color="auto"/>
      </w:divBdr>
    </w:div>
    <w:div w:id="224295032">
      <w:bodyDiv w:val="1"/>
      <w:marLeft w:val="0"/>
      <w:marRight w:val="0"/>
      <w:marTop w:val="0"/>
      <w:marBottom w:val="0"/>
      <w:divBdr>
        <w:top w:val="none" w:sz="0" w:space="0" w:color="auto"/>
        <w:left w:val="none" w:sz="0" w:space="0" w:color="auto"/>
        <w:bottom w:val="none" w:sz="0" w:space="0" w:color="auto"/>
        <w:right w:val="none" w:sz="0" w:space="0" w:color="auto"/>
      </w:divBdr>
      <w:divsChild>
        <w:div w:id="253904184">
          <w:marLeft w:val="0"/>
          <w:marRight w:val="0"/>
          <w:marTop w:val="0"/>
          <w:marBottom w:val="0"/>
          <w:divBdr>
            <w:top w:val="none" w:sz="0" w:space="0" w:color="auto"/>
            <w:left w:val="none" w:sz="0" w:space="0" w:color="auto"/>
            <w:bottom w:val="none" w:sz="0" w:space="0" w:color="auto"/>
            <w:right w:val="none" w:sz="0" w:space="0" w:color="auto"/>
          </w:divBdr>
          <w:divsChild>
            <w:div w:id="941105623">
              <w:marLeft w:val="0"/>
              <w:marRight w:val="0"/>
              <w:marTop w:val="0"/>
              <w:marBottom w:val="0"/>
              <w:divBdr>
                <w:top w:val="none" w:sz="0" w:space="0" w:color="auto"/>
                <w:left w:val="none" w:sz="0" w:space="0" w:color="auto"/>
                <w:bottom w:val="none" w:sz="0" w:space="0" w:color="auto"/>
                <w:right w:val="none" w:sz="0" w:space="0" w:color="auto"/>
              </w:divBdr>
              <w:divsChild>
                <w:div w:id="555161283">
                  <w:marLeft w:val="0"/>
                  <w:marRight w:val="0"/>
                  <w:marTop w:val="0"/>
                  <w:marBottom w:val="0"/>
                  <w:divBdr>
                    <w:top w:val="none" w:sz="0" w:space="0" w:color="auto"/>
                    <w:left w:val="none" w:sz="0" w:space="0" w:color="auto"/>
                    <w:bottom w:val="none" w:sz="0" w:space="0" w:color="auto"/>
                    <w:right w:val="none" w:sz="0" w:space="0" w:color="auto"/>
                  </w:divBdr>
                </w:div>
              </w:divsChild>
            </w:div>
            <w:div w:id="1141919632">
              <w:marLeft w:val="0"/>
              <w:marRight w:val="0"/>
              <w:marTop w:val="0"/>
              <w:marBottom w:val="0"/>
              <w:divBdr>
                <w:top w:val="none" w:sz="0" w:space="0" w:color="auto"/>
                <w:left w:val="none" w:sz="0" w:space="0" w:color="auto"/>
                <w:bottom w:val="none" w:sz="0" w:space="0" w:color="auto"/>
                <w:right w:val="none" w:sz="0" w:space="0" w:color="auto"/>
              </w:divBdr>
              <w:divsChild>
                <w:div w:id="582684271">
                  <w:marLeft w:val="0"/>
                  <w:marRight w:val="0"/>
                  <w:marTop w:val="0"/>
                  <w:marBottom w:val="0"/>
                  <w:divBdr>
                    <w:top w:val="none" w:sz="0" w:space="0" w:color="auto"/>
                    <w:left w:val="none" w:sz="0" w:space="0" w:color="auto"/>
                    <w:bottom w:val="none" w:sz="0" w:space="0" w:color="auto"/>
                    <w:right w:val="none" w:sz="0" w:space="0" w:color="auto"/>
                  </w:divBdr>
                </w:div>
              </w:divsChild>
            </w:div>
            <w:div w:id="588387615">
              <w:marLeft w:val="0"/>
              <w:marRight w:val="0"/>
              <w:marTop w:val="0"/>
              <w:marBottom w:val="0"/>
              <w:divBdr>
                <w:top w:val="none" w:sz="0" w:space="0" w:color="auto"/>
                <w:left w:val="none" w:sz="0" w:space="0" w:color="auto"/>
                <w:bottom w:val="none" w:sz="0" w:space="0" w:color="auto"/>
                <w:right w:val="none" w:sz="0" w:space="0" w:color="auto"/>
              </w:divBdr>
            </w:div>
            <w:div w:id="912467318">
              <w:marLeft w:val="0"/>
              <w:marRight w:val="0"/>
              <w:marTop w:val="0"/>
              <w:marBottom w:val="0"/>
              <w:divBdr>
                <w:top w:val="none" w:sz="0" w:space="0" w:color="auto"/>
                <w:left w:val="none" w:sz="0" w:space="0" w:color="auto"/>
                <w:bottom w:val="none" w:sz="0" w:space="0" w:color="auto"/>
                <w:right w:val="none" w:sz="0" w:space="0" w:color="auto"/>
              </w:divBdr>
              <w:divsChild>
                <w:div w:id="921986660">
                  <w:marLeft w:val="0"/>
                  <w:marRight w:val="0"/>
                  <w:marTop w:val="0"/>
                  <w:marBottom w:val="0"/>
                  <w:divBdr>
                    <w:top w:val="none" w:sz="0" w:space="0" w:color="auto"/>
                    <w:left w:val="none" w:sz="0" w:space="0" w:color="auto"/>
                    <w:bottom w:val="none" w:sz="0" w:space="0" w:color="auto"/>
                    <w:right w:val="none" w:sz="0" w:space="0" w:color="auto"/>
                  </w:divBdr>
                </w:div>
              </w:divsChild>
            </w:div>
            <w:div w:id="1239361359">
              <w:marLeft w:val="0"/>
              <w:marRight w:val="0"/>
              <w:marTop w:val="0"/>
              <w:marBottom w:val="0"/>
              <w:divBdr>
                <w:top w:val="none" w:sz="0" w:space="0" w:color="auto"/>
                <w:left w:val="none" w:sz="0" w:space="0" w:color="auto"/>
                <w:bottom w:val="none" w:sz="0" w:space="0" w:color="auto"/>
                <w:right w:val="none" w:sz="0" w:space="0" w:color="auto"/>
              </w:divBdr>
              <w:divsChild>
                <w:div w:id="1719939801">
                  <w:marLeft w:val="0"/>
                  <w:marRight w:val="0"/>
                  <w:marTop w:val="0"/>
                  <w:marBottom w:val="0"/>
                  <w:divBdr>
                    <w:top w:val="none" w:sz="0" w:space="0" w:color="auto"/>
                    <w:left w:val="none" w:sz="0" w:space="0" w:color="auto"/>
                    <w:bottom w:val="none" w:sz="0" w:space="0" w:color="auto"/>
                    <w:right w:val="none" w:sz="0" w:space="0" w:color="auto"/>
                  </w:divBdr>
                </w:div>
              </w:divsChild>
            </w:div>
            <w:div w:id="1318416845">
              <w:marLeft w:val="0"/>
              <w:marRight w:val="0"/>
              <w:marTop w:val="0"/>
              <w:marBottom w:val="0"/>
              <w:divBdr>
                <w:top w:val="none" w:sz="0" w:space="0" w:color="auto"/>
                <w:left w:val="none" w:sz="0" w:space="0" w:color="auto"/>
                <w:bottom w:val="none" w:sz="0" w:space="0" w:color="auto"/>
                <w:right w:val="none" w:sz="0" w:space="0" w:color="auto"/>
              </w:divBdr>
              <w:divsChild>
                <w:div w:id="2012679451">
                  <w:marLeft w:val="0"/>
                  <w:marRight w:val="0"/>
                  <w:marTop w:val="0"/>
                  <w:marBottom w:val="0"/>
                  <w:divBdr>
                    <w:top w:val="none" w:sz="0" w:space="0" w:color="auto"/>
                    <w:left w:val="none" w:sz="0" w:space="0" w:color="auto"/>
                    <w:bottom w:val="none" w:sz="0" w:space="0" w:color="auto"/>
                    <w:right w:val="none" w:sz="0" w:space="0" w:color="auto"/>
                  </w:divBdr>
                </w:div>
              </w:divsChild>
            </w:div>
            <w:div w:id="1560049486">
              <w:marLeft w:val="0"/>
              <w:marRight w:val="0"/>
              <w:marTop w:val="0"/>
              <w:marBottom w:val="0"/>
              <w:divBdr>
                <w:top w:val="none" w:sz="0" w:space="0" w:color="auto"/>
                <w:left w:val="none" w:sz="0" w:space="0" w:color="auto"/>
                <w:bottom w:val="none" w:sz="0" w:space="0" w:color="auto"/>
                <w:right w:val="none" w:sz="0" w:space="0" w:color="auto"/>
              </w:divBdr>
            </w:div>
            <w:div w:id="157470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7681">
      <w:bodyDiv w:val="1"/>
      <w:marLeft w:val="0"/>
      <w:marRight w:val="0"/>
      <w:marTop w:val="0"/>
      <w:marBottom w:val="0"/>
      <w:divBdr>
        <w:top w:val="none" w:sz="0" w:space="0" w:color="auto"/>
        <w:left w:val="none" w:sz="0" w:space="0" w:color="auto"/>
        <w:bottom w:val="none" w:sz="0" w:space="0" w:color="auto"/>
        <w:right w:val="none" w:sz="0" w:space="0" w:color="auto"/>
      </w:divBdr>
    </w:div>
    <w:div w:id="443160962">
      <w:bodyDiv w:val="1"/>
      <w:marLeft w:val="0"/>
      <w:marRight w:val="0"/>
      <w:marTop w:val="0"/>
      <w:marBottom w:val="0"/>
      <w:divBdr>
        <w:top w:val="none" w:sz="0" w:space="0" w:color="auto"/>
        <w:left w:val="none" w:sz="0" w:space="0" w:color="auto"/>
        <w:bottom w:val="none" w:sz="0" w:space="0" w:color="auto"/>
        <w:right w:val="none" w:sz="0" w:space="0" w:color="auto"/>
      </w:divBdr>
    </w:div>
    <w:div w:id="516848853">
      <w:bodyDiv w:val="1"/>
      <w:marLeft w:val="0"/>
      <w:marRight w:val="0"/>
      <w:marTop w:val="0"/>
      <w:marBottom w:val="0"/>
      <w:divBdr>
        <w:top w:val="none" w:sz="0" w:space="0" w:color="auto"/>
        <w:left w:val="none" w:sz="0" w:space="0" w:color="auto"/>
        <w:bottom w:val="none" w:sz="0" w:space="0" w:color="auto"/>
        <w:right w:val="none" w:sz="0" w:space="0" w:color="auto"/>
      </w:divBdr>
      <w:divsChild>
        <w:div w:id="1517378062">
          <w:marLeft w:val="0"/>
          <w:marRight w:val="0"/>
          <w:marTop w:val="0"/>
          <w:marBottom w:val="160"/>
          <w:divBdr>
            <w:top w:val="none" w:sz="0" w:space="0" w:color="auto"/>
            <w:left w:val="none" w:sz="0" w:space="0" w:color="auto"/>
            <w:bottom w:val="none" w:sz="0" w:space="0" w:color="auto"/>
            <w:right w:val="none" w:sz="0" w:space="0" w:color="auto"/>
          </w:divBdr>
        </w:div>
      </w:divsChild>
    </w:div>
    <w:div w:id="639655132">
      <w:bodyDiv w:val="1"/>
      <w:marLeft w:val="0"/>
      <w:marRight w:val="0"/>
      <w:marTop w:val="0"/>
      <w:marBottom w:val="0"/>
      <w:divBdr>
        <w:top w:val="none" w:sz="0" w:space="0" w:color="auto"/>
        <w:left w:val="none" w:sz="0" w:space="0" w:color="auto"/>
        <w:bottom w:val="none" w:sz="0" w:space="0" w:color="auto"/>
        <w:right w:val="none" w:sz="0" w:space="0" w:color="auto"/>
      </w:divBdr>
    </w:div>
    <w:div w:id="692462951">
      <w:bodyDiv w:val="1"/>
      <w:marLeft w:val="0"/>
      <w:marRight w:val="0"/>
      <w:marTop w:val="0"/>
      <w:marBottom w:val="0"/>
      <w:divBdr>
        <w:top w:val="none" w:sz="0" w:space="0" w:color="auto"/>
        <w:left w:val="none" w:sz="0" w:space="0" w:color="auto"/>
        <w:bottom w:val="none" w:sz="0" w:space="0" w:color="auto"/>
        <w:right w:val="none" w:sz="0" w:space="0" w:color="auto"/>
      </w:divBdr>
      <w:divsChild>
        <w:div w:id="748425298">
          <w:marLeft w:val="0"/>
          <w:marRight w:val="0"/>
          <w:marTop w:val="0"/>
          <w:marBottom w:val="0"/>
          <w:divBdr>
            <w:top w:val="none" w:sz="0" w:space="0" w:color="auto"/>
            <w:left w:val="none" w:sz="0" w:space="0" w:color="auto"/>
            <w:bottom w:val="none" w:sz="0" w:space="0" w:color="auto"/>
            <w:right w:val="none" w:sz="0" w:space="0" w:color="auto"/>
          </w:divBdr>
          <w:divsChild>
            <w:div w:id="2090034758">
              <w:marLeft w:val="0"/>
              <w:marRight w:val="0"/>
              <w:marTop w:val="0"/>
              <w:marBottom w:val="0"/>
              <w:divBdr>
                <w:top w:val="none" w:sz="0" w:space="0" w:color="auto"/>
                <w:left w:val="none" w:sz="0" w:space="0" w:color="auto"/>
                <w:bottom w:val="none" w:sz="0" w:space="0" w:color="auto"/>
                <w:right w:val="none" w:sz="0" w:space="0" w:color="auto"/>
              </w:divBdr>
              <w:divsChild>
                <w:div w:id="747075412">
                  <w:marLeft w:val="0"/>
                  <w:marRight w:val="0"/>
                  <w:marTop w:val="0"/>
                  <w:marBottom w:val="0"/>
                  <w:divBdr>
                    <w:top w:val="none" w:sz="0" w:space="0" w:color="auto"/>
                    <w:left w:val="none" w:sz="0" w:space="0" w:color="auto"/>
                    <w:bottom w:val="none" w:sz="0" w:space="0" w:color="auto"/>
                    <w:right w:val="none" w:sz="0" w:space="0" w:color="auto"/>
                  </w:divBdr>
                </w:div>
              </w:divsChild>
            </w:div>
            <w:div w:id="1052458433">
              <w:marLeft w:val="0"/>
              <w:marRight w:val="0"/>
              <w:marTop w:val="0"/>
              <w:marBottom w:val="0"/>
              <w:divBdr>
                <w:top w:val="none" w:sz="0" w:space="0" w:color="auto"/>
                <w:left w:val="none" w:sz="0" w:space="0" w:color="auto"/>
                <w:bottom w:val="none" w:sz="0" w:space="0" w:color="auto"/>
                <w:right w:val="none" w:sz="0" w:space="0" w:color="auto"/>
              </w:divBdr>
              <w:divsChild>
                <w:div w:id="757944998">
                  <w:marLeft w:val="0"/>
                  <w:marRight w:val="0"/>
                  <w:marTop w:val="0"/>
                  <w:marBottom w:val="0"/>
                  <w:divBdr>
                    <w:top w:val="none" w:sz="0" w:space="0" w:color="auto"/>
                    <w:left w:val="none" w:sz="0" w:space="0" w:color="auto"/>
                    <w:bottom w:val="none" w:sz="0" w:space="0" w:color="auto"/>
                    <w:right w:val="none" w:sz="0" w:space="0" w:color="auto"/>
                  </w:divBdr>
                </w:div>
              </w:divsChild>
            </w:div>
            <w:div w:id="818111403">
              <w:marLeft w:val="0"/>
              <w:marRight w:val="0"/>
              <w:marTop w:val="0"/>
              <w:marBottom w:val="0"/>
              <w:divBdr>
                <w:top w:val="none" w:sz="0" w:space="0" w:color="auto"/>
                <w:left w:val="none" w:sz="0" w:space="0" w:color="auto"/>
                <w:bottom w:val="none" w:sz="0" w:space="0" w:color="auto"/>
                <w:right w:val="none" w:sz="0" w:space="0" w:color="auto"/>
              </w:divBdr>
              <w:divsChild>
                <w:div w:id="808982284">
                  <w:marLeft w:val="0"/>
                  <w:marRight w:val="0"/>
                  <w:marTop w:val="0"/>
                  <w:marBottom w:val="0"/>
                  <w:divBdr>
                    <w:top w:val="none" w:sz="0" w:space="0" w:color="auto"/>
                    <w:left w:val="none" w:sz="0" w:space="0" w:color="auto"/>
                    <w:bottom w:val="none" w:sz="0" w:space="0" w:color="auto"/>
                    <w:right w:val="none" w:sz="0" w:space="0" w:color="auto"/>
                  </w:divBdr>
                </w:div>
              </w:divsChild>
            </w:div>
            <w:div w:id="1674914711">
              <w:marLeft w:val="0"/>
              <w:marRight w:val="0"/>
              <w:marTop w:val="0"/>
              <w:marBottom w:val="0"/>
              <w:divBdr>
                <w:top w:val="none" w:sz="0" w:space="0" w:color="auto"/>
                <w:left w:val="none" w:sz="0" w:space="0" w:color="auto"/>
                <w:bottom w:val="none" w:sz="0" w:space="0" w:color="auto"/>
                <w:right w:val="none" w:sz="0" w:space="0" w:color="auto"/>
              </w:divBdr>
              <w:divsChild>
                <w:div w:id="869299588">
                  <w:marLeft w:val="0"/>
                  <w:marRight w:val="0"/>
                  <w:marTop w:val="0"/>
                  <w:marBottom w:val="0"/>
                  <w:divBdr>
                    <w:top w:val="none" w:sz="0" w:space="0" w:color="auto"/>
                    <w:left w:val="none" w:sz="0" w:space="0" w:color="auto"/>
                    <w:bottom w:val="none" w:sz="0" w:space="0" w:color="auto"/>
                    <w:right w:val="none" w:sz="0" w:space="0" w:color="auto"/>
                  </w:divBdr>
                </w:div>
              </w:divsChild>
            </w:div>
            <w:div w:id="1052734156">
              <w:marLeft w:val="0"/>
              <w:marRight w:val="0"/>
              <w:marTop w:val="0"/>
              <w:marBottom w:val="0"/>
              <w:divBdr>
                <w:top w:val="none" w:sz="0" w:space="0" w:color="auto"/>
                <w:left w:val="none" w:sz="0" w:space="0" w:color="auto"/>
                <w:bottom w:val="none" w:sz="0" w:space="0" w:color="auto"/>
                <w:right w:val="none" w:sz="0" w:space="0" w:color="auto"/>
              </w:divBdr>
              <w:divsChild>
                <w:div w:id="167321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7776158">
      <w:bodyDiv w:val="1"/>
      <w:marLeft w:val="0"/>
      <w:marRight w:val="0"/>
      <w:marTop w:val="0"/>
      <w:marBottom w:val="0"/>
      <w:divBdr>
        <w:top w:val="none" w:sz="0" w:space="0" w:color="auto"/>
        <w:left w:val="none" w:sz="0" w:space="0" w:color="auto"/>
        <w:bottom w:val="none" w:sz="0" w:space="0" w:color="auto"/>
        <w:right w:val="none" w:sz="0" w:space="0" w:color="auto"/>
      </w:divBdr>
    </w:div>
    <w:div w:id="725641511">
      <w:bodyDiv w:val="1"/>
      <w:marLeft w:val="0"/>
      <w:marRight w:val="0"/>
      <w:marTop w:val="0"/>
      <w:marBottom w:val="0"/>
      <w:divBdr>
        <w:top w:val="none" w:sz="0" w:space="0" w:color="auto"/>
        <w:left w:val="none" w:sz="0" w:space="0" w:color="auto"/>
        <w:bottom w:val="none" w:sz="0" w:space="0" w:color="auto"/>
        <w:right w:val="none" w:sz="0" w:space="0" w:color="auto"/>
      </w:divBdr>
    </w:div>
    <w:div w:id="749540773">
      <w:bodyDiv w:val="1"/>
      <w:marLeft w:val="0"/>
      <w:marRight w:val="0"/>
      <w:marTop w:val="0"/>
      <w:marBottom w:val="0"/>
      <w:divBdr>
        <w:top w:val="none" w:sz="0" w:space="0" w:color="auto"/>
        <w:left w:val="none" w:sz="0" w:space="0" w:color="auto"/>
        <w:bottom w:val="none" w:sz="0" w:space="0" w:color="auto"/>
        <w:right w:val="none" w:sz="0" w:space="0" w:color="auto"/>
      </w:divBdr>
    </w:div>
    <w:div w:id="789325497">
      <w:bodyDiv w:val="1"/>
      <w:marLeft w:val="0"/>
      <w:marRight w:val="0"/>
      <w:marTop w:val="0"/>
      <w:marBottom w:val="0"/>
      <w:divBdr>
        <w:top w:val="none" w:sz="0" w:space="0" w:color="auto"/>
        <w:left w:val="none" w:sz="0" w:space="0" w:color="auto"/>
        <w:bottom w:val="none" w:sz="0" w:space="0" w:color="auto"/>
        <w:right w:val="none" w:sz="0" w:space="0" w:color="auto"/>
      </w:divBdr>
    </w:div>
    <w:div w:id="841286845">
      <w:bodyDiv w:val="1"/>
      <w:marLeft w:val="0"/>
      <w:marRight w:val="0"/>
      <w:marTop w:val="0"/>
      <w:marBottom w:val="0"/>
      <w:divBdr>
        <w:top w:val="none" w:sz="0" w:space="0" w:color="auto"/>
        <w:left w:val="none" w:sz="0" w:space="0" w:color="auto"/>
        <w:bottom w:val="none" w:sz="0" w:space="0" w:color="auto"/>
        <w:right w:val="none" w:sz="0" w:space="0" w:color="auto"/>
      </w:divBdr>
    </w:div>
    <w:div w:id="941955374">
      <w:bodyDiv w:val="1"/>
      <w:marLeft w:val="0"/>
      <w:marRight w:val="0"/>
      <w:marTop w:val="0"/>
      <w:marBottom w:val="0"/>
      <w:divBdr>
        <w:top w:val="none" w:sz="0" w:space="0" w:color="auto"/>
        <w:left w:val="none" w:sz="0" w:space="0" w:color="auto"/>
        <w:bottom w:val="none" w:sz="0" w:space="0" w:color="auto"/>
        <w:right w:val="none" w:sz="0" w:space="0" w:color="auto"/>
      </w:divBdr>
    </w:div>
    <w:div w:id="1015839933">
      <w:bodyDiv w:val="1"/>
      <w:marLeft w:val="0"/>
      <w:marRight w:val="0"/>
      <w:marTop w:val="0"/>
      <w:marBottom w:val="0"/>
      <w:divBdr>
        <w:top w:val="none" w:sz="0" w:space="0" w:color="auto"/>
        <w:left w:val="none" w:sz="0" w:space="0" w:color="auto"/>
        <w:bottom w:val="none" w:sz="0" w:space="0" w:color="auto"/>
        <w:right w:val="none" w:sz="0" w:space="0" w:color="auto"/>
      </w:divBdr>
    </w:div>
    <w:div w:id="1025792305">
      <w:bodyDiv w:val="1"/>
      <w:marLeft w:val="0"/>
      <w:marRight w:val="0"/>
      <w:marTop w:val="0"/>
      <w:marBottom w:val="0"/>
      <w:divBdr>
        <w:top w:val="none" w:sz="0" w:space="0" w:color="auto"/>
        <w:left w:val="none" w:sz="0" w:space="0" w:color="auto"/>
        <w:bottom w:val="none" w:sz="0" w:space="0" w:color="auto"/>
        <w:right w:val="none" w:sz="0" w:space="0" w:color="auto"/>
      </w:divBdr>
    </w:div>
    <w:div w:id="1066760930">
      <w:bodyDiv w:val="1"/>
      <w:marLeft w:val="0"/>
      <w:marRight w:val="0"/>
      <w:marTop w:val="0"/>
      <w:marBottom w:val="0"/>
      <w:divBdr>
        <w:top w:val="none" w:sz="0" w:space="0" w:color="auto"/>
        <w:left w:val="none" w:sz="0" w:space="0" w:color="auto"/>
        <w:bottom w:val="none" w:sz="0" w:space="0" w:color="auto"/>
        <w:right w:val="none" w:sz="0" w:space="0" w:color="auto"/>
      </w:divBdr>
      <w:divsChild>
        <w:div w:id="948776895">
          <w:marLeft w:val="0"/>
          <w:marRight w:val="0"/>
          <w:marTop w:val="0"/>
          <w:marBottom w:val="0"/>
          <w:divBdr>
            <w:top w:val="none" w:sz="0" w:space="0" w:color="auto"/>
            <w:left w:val="none" w:sz="0" w:space="0" w:color="auto"/>
            <w:bottom w:val="none" w:sz="0" w:space="0" w:color="auto"/>
            <w:right w:val="none" w:sz="0" w:space="0" w:color="auto"/>
          </w:divBdr>
          <w:divsChild>
            <w:div w:id="1184244929">
              <w:marLeft w:val="0"/>
              <w:marRight w:val="0"/>
              <w:marTop w:val="0"/>
              <w:marBottom w:val="0"/>
              <w:divBdr>
                <w:top w:val="none" w:sz="0" w:space="0" w:color="auto"/>
                <w:left w:val="none" w:sz="0" w:space="0" w:color="auto"/>
                <w:bottom w:val="none" w:sz="0" w:space="0" w:color="auto"/>
                <w:right w:val="none" w:sz="0" w:space="0" w:color="auto"/>
              </w:divBdr>
              <w:divsChild>
                <w:div w:id="38405742">
                  <w:marLeft w:val="0"/>
                  <w:marRight w:val="0"/>
                  <w:marTop w:val="0"/>
                  <w:marBottom w:val="0"/>
                  <w:divBdr>
                    <w:top w:val="none" w:sz="0" w:space="0" w:color="auto"/>
                    <w:left w:val="none" w:sz="0" w:space="0" w:color="auto"/>
                    <w:bottom w:val="none" w:sz="0" w:space="0" w:color="auto"/>
                    <w:right w:val="none" w:sz="0" w:space="0" w:color="auto"/>
                  </w:divBdr>
                </w:div>
              </w:divsChild>
            </w:div>
            <w:div w:id="1070033956">
              <w:marLeft w:val="0"/>
              <w:marRight w:val="0"/>
              <w:marTop w:val="0"/>
              <w:marBottom w:val="0"/>
              <w:divBdr>
                <w:top w:val="none" w:sz="0" w:space="0" w:color="auto"/>
                <w:left w:val="none" w:sz="0" w:space="0" w:color="auto"/>
                <w:bottom w:val="none" w:sz="0" w:space="0" w:color="auto"/>
                <w:right w:val="none" w:sz="0" w:space="0" w:color="auto"/>
              </w:divBdr>
              <w:divsChild>
                <w:div w:id="460465163">
                  <w:marLeft w:val="0"/>
                  <w:marRight w:val="0"/>
                  <w:marTop w:val="0"/>
                  <w:marBottom w:val="0"/>
                  <w:divBdr>
                    <w:top w:val="none" w:sz="0" w:space="0" w:color="auto"/>
                    <w:left w:val="none" w:sz="0" w:space="0" w:color="auto"/>
                    <w:bottom w:val="none" w:sz="0" w:space="0" w:color="auto"/>
                    <w:right w:val="none" w:sz="0" w:space="0" w:color="auto"/>
                  </w:divBdr>
                </w:div>
              </w:divsChild>
            </w:div>
            <w:div w:id="991786938">
              <w:marLeft w:val="0"/>
              <w:marRight w:val="0"/>
              <w:marTop w:val="0"/>
              <w:marBottom w:val="0"/>
              <w:divBdr>
                <w:top w:val="none" w:sz="0" w:space="0" w:color="auto"/>
                <w:left w:val="none" w:sz="0" w:space="0" w:color="auto"/>
                <w:bottom w:val="none" w:sz="0" w:space="0" w:color="auto"/>
                <w:right w:val="none" w:sz="0" w:space="0" w:color="auto"/>
              </w:divBdr>
              <w:divsChild>
                <w:div w:id="788014821">
                  <w:marLeft w:val="0"/>
                  <w:marRight w:val="0"/>
                  <w:marTop w:val="0"/>
                  <w:marBottom w:val="0"/>
                  <w:divBdr>
                    <w:top w:val="none" w:sz="0" w:space="0" w:color="auto"/>
                    <w:left w:val="none" w:sz="0" w:space="0" w:color="auto"/>
                    <w:bottom w:val="none" w:sz="0" w:space="0" w:color="auto"/>
                    <w:right w:val="none" w:sz="0" w:space="0" w:color="auto"/>
                  </w:divBdr>
                </w:div>
              </w:divsChild>
            </w:div>
            <w:div w:id="1162351020">
              <w:marLeft w:val="0"/>
              <w:marRight w:val="0"/>
              <w:marTop w:val="0"/>
              <w:marBottom w:val="0"/>
              <w:divBdr>
                <w:top w:val="none" w:sz="0" w:space="0" w:color="auto"/>
                <w:left w:val="none" w:sz="0" w:space="0" w:color="auto"/>
                <w:bottom w:val="none" w:sz="0" w:space="0" w:color="auto"/>
                <w:right w:val="none" w:sz="0" w:space="0" w:color="auto"/>
              </w:divBdr>
              <w:divsChild>
                <w:div w:id="909080806">
                  <w:marLeft w:val="0"/>
                  <w:marRight w:val="0"/>
                  <w:marTop w:val="0"/>
                  <w:marBottom w:val="0"/>
                  <w:divBdr>
                    <w:top w:val="none" w:sz="0" w:space="0" w:color="auto"/>
                    <w:left w:val="none" w:sz="0" w:space="0" w:color="auto"/>
                    <w:bottom w:val="none" w:sz="0" w:space="0" w:color="auto"/>
                    <w:right w:val="none" w:sz="0" w:space="0" w:color="auto"/>
                  </w:divBdr>
                </w:div>
              </w:divsChild>
            </w:div>
            <w:div w:id="1583374594">
              <w:marLeft w:val="0"/>
              <w:marRight w:val="0"/>
              <w:marTop w:val="0"/>
              <w:marBottom w:val="0"/>
              <w:divBdr>
                <w:top w:val="none" w:sz="0" w:space="0" w:color="auto"/>
                <w:left w:val="none" w:sz="0" w:space="0" w:color="auto"/>
                <w:bottom w:val="none" w:sz="0" w:space="0" w:color="auto"/>
                <w:right w:val="none" w:sz="0" w:space="0" w:color="auto"/>
              </w:divBdr>
              <w:divsChild>
                <w:div w:id="96331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620372">
      <w:bodyDiv w:val="1"/>
      <w:marLeft w:val="0"/>
      <w:marRight w:val="0"/>
      <w:marTop w:val="0"/>
      <w:marBottom w:val="0"/>
      <w:divBdr>
        <w:top w:val="none" w:sz="0" w:space="0" w:color="auto"/>
        <w:left w:val="none" w:sz="0" w:space="0" w:color="auto"/>
        <w:bottom w:val="none" w:sz="0" w:space="0" w:color="auto"/>
        <w:right w:val="none" w:sz="0" w:space="0" w:color="auto"/>
      </w:divBdr>
    </w:div>
    <w:div w:id="1074737225">
      <w:bodyDiv w:val="1"/>
      <w:marLeft w:val="0"/>
      <w:marRight w:val="0"/>
      <w:marTop w:val="0"/>
      <w:marBottom w:val="0"/>
      <w:divBdr>
        <w:top w:val="none" w:sz="0" w:space="0" w:color="auto"/>
        <w:left w:val="none" w:sz="0" w:space="0" w:color="auto"/>
        <w:bottom w:val="none" w:sz="0" w:space="0" w:color="auto"/>
        <w:right w:val="none" w:sz="0" w:space="0" w:color="auto"/>
      </w:divBdr>
    </w:div>
    <w:div w:id="1174103416">
      <w:bodyDiv w:val="1"/>
      <w:marLeft w:val="0"/>
      <w:marRight w:val="0"/>
      <w:marTop w:val="0"/>
      <w:marBottom w:val="0"/>
      <w:divBdr>
        <w:top w:val="none" w:sz="0" w:space="0" w:color="auto"/>
        <w:left w:val="none" w:sz="0" w:space="0" w:color="auto"/>
        <w:bottom w:val="none" w:sz="0" w:space="0" w:color="auto"/>
        <w:right w:val="none" w:sz="0" w:space="0" w:color="auto"/>
      </w:divBdr>
      <w:divsChild>
        <w:div w:id="671570588">
          <w:marLeft w:val="0"/>
          <w:marRight w:val="0"/>
          <w:marTop w:val="0"/>
          <w:marBottom w:val="0"/>
          <w:divBdr>
            <w:top w:val="none" w:sz="0" w:space="0" w:color="auto"/>
            <w:left w:val="none" w:sz="0" w:space="0" w:color="auto"/>
            <w:bottom w:val="none" w:sz="0" w:space="0" w:color="auto"/>
            <w:right w:val="none" w:sz="0" w:space="0" w:color="auto"/>
          </w:divBdr>
          <w:divsChild>
            <w:div w:id="1046104286">
              <w:marLeft w:val="0"/>
              <w:marRight w:val="0"/>
              <w:marTop w:val="0"/>
              <w:marBottom w:val="0"/>
              <w:divBdr>
                <w:top w:val="none" w:sz="0" w:space="0" w:color="auto"/>
                <w:left w:val="none" w:sz="0" w:space="0" w:color="auto"/>
                <w:bottom w:val="none" w:sz="0" w:space="0" w:color="auto"/>
                <w:right w:val="none" w:sz="0" w:space="0" w:color="auto"/>
              </w:divBdr>
              <w:divsChild>
                <w:div w:id="1488739216">
                  <w:marLeft w:val="0"/>
                  <w:marRight w:val="0"/>
                  <w:marTop w:val="0"/>
                  <w:marBottom w:val="0"/>
                  <w:divBdr>
                    <w:top w:val="none" w:sz="0" w:space="0" w:color="auto"/>
                    <w:left w:val="none" w:sz="0" w:space="0" w:color="auto"/>
                    <w:bottom w:val="none" w:sz="0" w:space="0" w:color="auto"/>
                    <w:right w:val="none" w:sz="0" w:space="0" w:color="auto"/>
                  </w:divBdr>
                </w:div>
              </w:divsChild>
            </w:div>
            <w:div w:id="1900239775">
              <w:marLeft w:val="0"/>
              <w:marRight w:val="0"/>
              <w:marTop w:val="0"/>
              <w:marBottom w:val="0"/>
              <w:divBdr>
                <w:top w:val="none" w:sz="0" w:space="0" w:color="auto"/>
                <w:left w:val="none" w:sz="0" w:space="0" w:color="auto"/>
                <w:bottom w:val="none" w:sz="0" w:space="0" w:color="auto"/>
                <w:right w:val="none" w:sz="0" w:space="0" w:color="auto"/>
              </w:divBdr>
              <w:divsChild>
                <w:div w:id="354891162">
                  <w:marLeft w:val="0"/>
                  <w:marRight w:val="0"/>
                  <w:marTop w:val="0"/>
                  <w:marBottom w:val="0"/>
                  <w:divBdr>
                    <w:top w:val="none" w:sz="0" w:space="0" w:color="auto"/>
                    <w:left w:val="none" w:sz="0" w:space="0" w:color="auto"/>
                    <w:bottom w:val="none" w:sz="0" w:space="0" w:color="auto"/>
                    <w:right w:val="none" w:sz="0" w:space="0" w:color="auto"/>
                  </w:divBdr>
                </w:div>
              </w:divsChild>
            </w:div>
            <w:div w:id="579369013">
              <w:marLeft w:val="0"/>
              <w:marRight w:val="0"/>
              <w:marTop w:val="0"/>
              <w:marBottom w:val="0"/>
              <w:divBdr>
                <w:top w:val="none" w:sz="0" w:space="0" w:color="auto"/>
                <w:left w:val="none" w:sz="0" w:space="0" w:color="auto"/>
                <w:bottom w:val="none" w:sz="0" w:space="0" w:color="auto"/>
                <w:right w:val="none" w:sz="0" w:space="0" w:color="auto"/>
              </w:divBdr>
              <w:divsChild>
                <w:div w:id="307825672">
                  <w:marLeft w:val="0"/>
                  <w:marRight w:val="0"/>
                  <w:marTop w:val="0"/>
                  <w:marBottom w:val="0"/>
                  <w:divBdr>
                    <w:top w:val="none" w:sz="0" w:space="0" w:color="auto"/>
                    <w:left w:val="none" w:sz="0" w:space="0" w:color="auto"/>
                    <w:bottom w:val="none" w:sz="0" w:space="0" w:color="auto"/>
                    <w:right w:val="none" w:sz="0" w:space="0" w:color="auto"/>
                  </w:divBdr>
                </w:div>
              </w:divsChild>
            </w:div>
            <w:div w:id="1935631696">
              <w:marLeft w:val="0"/>
              <w:marRight w:val="0"/>
              <w:marTop w:val="0"/>
              <w:marBottom w:val="0"/>
              <w:divBdr>
                <w:top w:val="none" w:sz="0" w:space="0" w:color="auto"/>
                <w:left w:val="none" w:sz="0" w:space="0" w:color="auto"/>
                <w:bottom w:val="none" w:sz="0" w:space="0" w:color="auto"/>
                <w:right w:val="none" w:sz="0" w:space="0" w:color="auto"/>
              </w:divBdr>
              <w:divsChild>
                <w:div w:id="906037582">
                  <w:marLeft w:val="0"/>
                  <w:marRight w:val="0"/>
                  <w:marTop w:val="0"/>
                  <w:marBottom w:val="0"/>
                  <w:divBdr>
                    <w:top w:val="none" w:sz="0" w:space="0" w:color="auto"/>
                    <w:left w:val="none" w:sz="0" w:space="0" w:color="auto"/>
                    <w:bottom w:val="none" w:sz="0" w:space="0" w:color="auto"/>
                    <w:right w:val="none" w:sz="0" w:space="0" w:color="auto"/>
                  </w:divBdr>
                </w:div>
              </w:divsChild>
            </w:div>
            <w:div w:id="208955777">
              <w:marLeft w:val="0"/>
              <w:marRight w:val="0"/>
              <w:marTop w:val="0"/>
              <w:marBottom w:val="0"/>
              <w:divBdr>
                <w:top w:val="none" w:sz="0" w:space="0" w:color="auto"/>
                <w:left w:val="none" w:sz="0" w:space="0" w:color="auto"/>
                <w:bottom w:val="none" w:sz="0" w:space="0" w:color="auto"/>
                <w:right w:val="none" w:sz="0" w:space="0" w:color="auto"/>
              </w:divBdr>
              <w:divsChild>
                <w:div w:id="138617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636007">
      <w:bodyDiv w:val="1"/>
      <w:marLeft w:val="0"/>
      <w:marRight w:val="0"/>
      <w:marTop w:val="0"/>
      <w:marBottom w:val="0"/>
      <w:divBdr>
        <w:top w:val="none" w:sz="0" w:space="0" w:color="auto"/>
        <w:left w:val="none" w:sz="0" w:space="0" w:color="auto"/>
        <w:bottom w:val="none" w:sz="0" w:space="0" w:color="auto"/>
        <w:right w:val="none" w:sz="0" w:space="0" w:color="auto"/>
      </w:divBdr>
      <w:divsChild>
        <w:div w:id="1224291110">
          <w:marLeft w:val="0"/>
          <w:marRight w:val="0"/>
          <w:marTop w:val="0"/>
          <w:marBottom w:val="0"/>
          <w:divBdr>
            <w:top w:val="none" w:sz="0" w:space="0" w:color="auto"/>
            <w:left w:val="none" w:sz="0" w:space="0" w:color="auto"/>
            <w:bottom w:val="none" w:sz="0" w:space="0" w:color="auto"/>
            <w:right w:val="none" w:sz="0" w:space="0" w:color="auto"/>
          </w:divBdr>
          <w:divsChild>
            <w:div w:id="333188385">
              <w:marLeft w:val="0"/>
              <w:marRight w:val="0"/>
              <w:marTop w:val="0"/>
              <w:marBottom w:val="0"/>
              <w:divBdr>
                <w:top w:val="none" w:sz="0" w:space="0" w:color="auto"/>
                <w:left w:val="none" w:sz="0" w:space="0" w:color="auto"/>
                <w:bottom w:val="none" w:sz="0" w:space="0" w:color="auto"/>
                <w:right w:val="none" w:sz="0" w:space="0" w:color="auto"/>
              </w:divBdr>
              <w:divsChild>
                <w:div w:id="1824006140">
                  <w:marLeft w:val="0"/>
                  <w:marRight w:val="0"/>
                  <w:marTop w:val="0"/>
                  <w:marBottom w:val="0"/>
                  <w:divBdr>
                    <w:top w:val="none" w:sz="0" w:space="0" w:color="auto"/>
                    <w:left w:val="none" w:sz="0" w:space="0" w:color="auto"/>
                    <w:bottom w:val="none" w:sz="0" w:space="0" w:color="auto"/>
                    <w:right w:val="none" w:sz="0" w:space="0" w:color="auto"/>
                  </w:divBdr>
                  <w:divsChild>
                    <w:div w:id="2002073663">
                      <w:marLeft w:val="0"/>
                      <w:marRight w:val="0"/>
                      <w:marTop w:val="0"/>
                      <w:marBottom w:val="0"/>
                      <w:divBdr>
                        <w:top w:val="none" w:sz="0" w:space="0" w:color="auto"/>
                        <w:left w:val="none" w:sz="0" w:space="0" w:color="auto"/>
                        <w:bottom w:val="none" w:sz="0" w:space="0" w:color="auto"/>
                        <w:right w:val="none" w:sz="0" w:space="0" w:color="auto"/>
                      </w:divBdr>
                      <w:divsChild>
                        <w:div w:id="1139421555">
                          <w:marLeft w:val="0"/>
                          <w:marRight w:val="0"/>
                          <w:marTop w:val="0"/>
                          <w:marBottom w:val="0"/>
                          <w:divBdr>
                            <w:top w:val="none" w:sz="0" w:space="0" w:color="auto"/>
                            <w:left w:val="none" w:sz="0" w:space="0" w:color="auto"/>
                            <w:bottom w:val="none" w:sz="0" w:space="0" w:color="auto"/>
                            <w:right w:val="none" w:sz="0" w:space="0" w:color="auto"/>
                          </w:divBdr>
                          <w:divsChild>
                            <w:div w:id="2101245939">
                              <w:marLeft w:val="0"/>
                              <w:marRight w:val="0"/>
                              <w:marTop w:val="0"/>
                              <w:marBottom w:val="0"/>
                              <w:divBdr>
                                <w:top w:val="none" w:sz="0" w:space="0" w:color="auto"/>
                                <w:left w:val="none" w:sz="0" w:space="0" w:color="auto"/>
                                <w:bottom w:val="none" w:sz="0" w:space="0" w:color="auto"/>
                                <w:right w:val="none" w:sz="0" w:space="0" w:color="auto"/>
                              </w:divBdr>
                              <w:divsChild>
                                <w:div w:id="931276372">
                                  <w:marLeft w:val="0"/>
                                  <w:marRight w:val="0"/>
                                  <w:marTop w:val="0"/>
                                  <w:marBottom w:val="0"/>
                                  <w:divBdr>
                                    <w:top w:val="none" w:sz="0" w:space="0" w:color="auto"/>
                                    <w:left w:val="none" w:sz="0" w:space="0" w:color="auto"/>
                                    <w:bottom w:val="none" w:sz="0" w:space="0" w:color="auto"/>
                                    <w:right w:val="none" w:sz="0" w:space="0" w:color="auto"/>
                                  </w:divBdr>
                                  <w:divsChild>
                                    <w:div w:id="73840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2692058">
                          <w:marLeft w:val="0"/>
                          <w:marRight w:val="0"/>
                          <w:marTop w:val="0"/>
                          <w:marBottom w:val="0"/>
                          <w:divBdr>
                            <w:top w:val="none" w:sz="0" w:space="0" w:color="auto"/>
                            <w:left w:val="none" w:sz="0" w:space="0" w:color="auto"/>
                            <w:bottom w:val="none" w:sz="0" w:space="0" w:color="auto"/>
                            <w:right w:val="none" w:sz="0" w:space="0" w:color="auto"/>
                          </w:divBdr>
                          <w:divsChild>
                            <w:div w:id="885288530">
                              <w:marLeft w:val="0"/>
                              <w:marRight w:val="0"/>
                              <w:marTop w:val="0"/>
                              <w:marBottom w:val="0"/>
                              <w:divBdr>
                                <w:top w:val="none" w:sz="0" w:space="0" w:color="auto"/>
                                <w:left w:val="none" w:sz="0" w:space="0" w:color="auto"/>
                                <w:bottom w:val="none" w:sz="0" w:space="0" w:color="auto"/>
                                <w:right w:val="none" w:sz="0" w:space="0" w:color="auto"/>
                              </w:divBdr>
                              <w:divsChild>
                                <w:div w:id="1015691149">
                                  <w:marLeft w:val="0"/>
                                  <w:marRight w:val="0"/>
                                  <w:marTop w:val="0"/>
                                  <w:marBottom w:val="0"/>
                                  <w:divBdr>
                                    <w:top w:val="none" w:sz="0" w:space="0" w:color="auto"/>
                                    <w:left w:val="none" w:sz="0" w:space="0" w:color="auto"/>
                                    <w:bottom w:val="none" w:sz="0" w:space="0" w:color="auto"/>
                                    <w:right w:val="none" w:sz="0" w:space="0" w:color="auto"/>
                                  </w:divBdr>
                                  <w:divsChild>
                                    <w:div w:id="64115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5408847">
      <w:bodyDiv w:val="1"/>
      <w:marLeft w:val="0"/>
      <w:marRight w:val="0"/>
      <w:marTop w:val="0"/>
      <w:marBottom w:val="0"/>
      <w:divBdr>
        <w:top w:val="none" w:sz="0" w:space="0" w:color="auto"/>
        <w:left w:val="none" w:sz="0" w:space="0" w:color="auto"/>
        <w:bottom w:val="none" w:sz="0" w:space="0" w:color="auto"/>
        <w:right w:val="none" w:sz="0" w:space="0" w:color="auto"/>
      </w:divBdr>
    </w:div>
    <w:div w:id="1292783162">
      <w:bodyDiv w:val="1"/>
      <w:marLeft w:val="0"/>
      <w:marRight w:val="0"/>
      <w:marTop w:val="0"/>
      <w:marBottom w:val="0"/>
      <w:divBdr>
        <w:top w:val="none" w:sz="0" w:space="0" w:color="auto"/>
        <w:left w:val="none" w:sz="0" w:space="0" w:color="auto"/>
        <w:bottom w:val="none" w:sz="0" w:space="0" w:color="auto"/>
        <w:right w:val="none" w:sz="0" w:space="0" w:color="auto"/>
      </w:divBdr>
    </w:div>
    <w:div w:id="1382172445">
      <w:bodyDiv w:val="1"/>
      <w:marLeft w:val="0"/>
      <w:marRight w:val="0"/>
      <w:marTop w:val="0"/>
      <w:marBottom w:val="0"/>
      <w:divBdr>
        <w:top w:val="none" w:sz="0" w:space="0" w:color="auto"/>
        <w:left w:val="none" w:sz="0" w:space="0" w:color="auto"/>
        <w:bottom w:val="none" w:sz="0" w:space="0" w:color="auto"/>
        <w:right w:val="none" w:sz="0" w:space="0" w:color="auto"/>
      </w:divBdr>
    </w:div>
    <w:div w:id="1394738435">
      <w:bodyDiv w:val="1"/>
      <w:marLeft w:val="0"/>
      <w:marRight w:val="0"/>
      <w:marTop w:val="0"/>
      <w:marBottom w:val="0"/>
      <w:divBdr>
        <w:top w:val="none" w:sz="0" w:space="0" w:color="auto"/>
        <w:left w:val="none" w:sz="0" w:space="0" w:color="auto"/>
        <w:bottom w:val="none" w:sz="0" w:space="0" w:color="auto"/>
        <w:right w:val="none" w:sz="0" w:space="0" w:color="auto"/>
      </w:divBdr>
    </w:div>
    <w:div w:id="1429423123">
      <w:bodyDiv w:val="1"/>
      <w:marLeft w:val="0"/>
      <w:marRight w:val="0"/>
      <w:marTop w:val="0"/>
      <w:marBottom w:val="0"/>
      <w:divBdr>
        <w:top w:val="none" w:sz="0" w:space="0" w:color="auto"/>
        <w:left w:val="none" w:sz="0" w:space="0" w:color="auto"/>
        <w:bottom w:val="none" w:sz="0" w:space="0" w:color="auto"/>
        <w:right w:val="none" w:sz="0" w:space="0" w:color="auto"/>
      </w:divBdr>
    </w:div>
    <w:div w:id="1443766530">
      <w:bodyDiv w:val="1"/>
      <w:marLeft w:val="0"/>
      <w:marRight w:val="0"/>
      <w:marTop w:val="0"/>
      <w:marBottom w:val="0"/>
      <w:divBdr>
        <w:top w:val="none" w:sz="0" w:space="0" w:color="auto"/>
        <w:left w:val="none" w:sz="0" w:space="0" w:color="auto"/>
        <w:bottom w:val="none" w:sz="0" w:space="0" w:color="auto"/>
        <w:right w:val="none" w:sz="0" w:space="0" w:color="auto"/>
      </w:divBdr>
    </w:div>
    <w:div w:id="1462840194">
      <w:bodyDiv w:val="1"/>
      <w:marLeft w:val="0"/>
      <w:marRight w:val="0"/>
      <w:marTop w:val="0"/>
      <w:marBottom w:val="0"/>
      <w:divBdr>
        <w:top w:val="none" w:sz="0" w:space="0" w:color="auto"/>
        <w:left w:val="none" w:sz="0" w:space="0" w:color="auto"/>
        <w:bottom w:val="none" w:sz="0" w:space="0" w:color="auto"/>
        <w:right w:val="none" w:sz="0" w:space="0" w:color="auto"/>
      </w:divBdr>
    </w:div>
    <w:div w:id="1478260520">
      <w:bodyDiv w:val="1"/>
      <w:marLeft w:val="0"/>
      <w:marRight w:val="0"/>
      <w:marTop w:val="0"/>
      <w:marBottom w:val="0"/>
      <w:divBdr>
        <w:top w:val="none" w:sz="0" w:space="0" w:color="auto"/>
        <w:left w:val="none" w:sz="0" w:space="0" w:color="auto"/>
        <w:bottom w:val="none" w:sz="0" w:space="0" w:color="auto"/>
        <w:right w:val="none" w:sz="0" w:space="0" w:color="auto"/>
      </w:divBdr>
    </w:div>
    <w:div w:id="1540704622">
      <w:bodyDiv w:val="1"/>
      <w:marLeft w:val="0"/>
      <w:marRight w:val="0"/>
      <w:marTop w:val="0"/>
      <w:marBottom w:val="0"/>
      <w:divBdr>
        <w:top w:val="none" w:sz="0" w:space="0" w:color="auto"/>
        <w:left w:val="none" w:sz="0" w:space="0" w:color="auto"/>
        <w:bottom w:val="none" w:sz="0" w:space="0" w:color="auto"/>
        <w:right w:val="none" w:sz="0" w:space="0" w:color="auto"/>
      </w:divBdr>
    </w:div>
    <w:div w:id="1573465835">
      <w:bodyDiv w:val="1"/>
      <w:marLeft w:val="0"/>
      <w:marRight w:val="0"/>
      <w:marTop w:val="0"/>
      <w:marBottom w:val="0"/>
      <w:divBdr>
        <w:top w:val="none" w:sz="0" w:space="0" w:color="auto"/>
        <w:left w:val="none" w:sz="0" w:space="0" w:color="auto"/>
        <w:bottom w:val="none" w:sz="0" w:space="0" w:color="auto"/>
        <w:right w:val="none" w:sz="0" w:space="0" w:color="auto"/>
      </w:divBdr>
    </w:div>
    <w:div w:id="1609002355">
      <w:bodyDiv w:val="1"/>
      <w:marLeft w:val="0"/>
      <w:marRight w:val="0"/>
      <w:marTop w:val="0"/>
      <w:marBottom w:val="0"/>
      <w:divBdr>
        <w:top w:val="none" w:sz="0" w:space="0" w:color="auto"/>
        <w:left w:val="none" w:sz="0" w:space="0" w:color="auto"/>
        <w:bottom w:val="none" w:sz="0" w:space="0" w:color="auto"/>
        <w:right w:val="none" w:sz="0" w:space="0" w:color="auto"/>
      </w:divBdr>
    </w:div>
    <w:div w:id="1653173526">
      <w:bodyDiv w:val="1"/>
      <w:marLeft w:val="0"/>
      <w:marRight w:val="0"/>
      <w:marTop w:val="0"/>
      <w:marBottom w:val="0"/>
      <w:divBdr>
        <w:top w:val="none" w:sz="0" w:space="0" w:color="auto"/>
        <w:left w:val="none" w:sz="0" w:space="0" w:color="auto"/>
        <w:bottom w:val="none" w:sz="0" w:space="0" w:color="auto"/>
        <w:right w:val="none" w:sz="0" w:space="0" w:color="auto"/>
      </w:divBdr>
    </w:div>
    <w:div w:id="1668746874">
      <w:bodyDiv w:val="1"/>
      <w:marLeft w:val="0"/>
      <w:marRight w:val="0"/>
      <w:marTop w:val="0"/>
      <w:marBottom w:val="0"/>
      <w:divBdr>
        <w:top w:val="none" w:sz="0" w:space="0" w:color="auto"/>
        <w:left w:val="none" w:sz="0" w:space="0" w:color="auto"/>
        <w:bottom w:val="none" w:sz="0" w:space="0" w:color="auto"/>
        <w:right w:val="none" w:sz="0" w:space="0" w:color="auto"/>
      </w:divBdr>
      <w:divsChild>
        <w:div w:id="1147629378">
          <w:marLeft w:val="0"/>
          <w:marRight w:val="0"/>
          <w:marTop w:val="0"/>
          <w:marBottom w:val="0"/>
          <w:divBdr>
            <w:top w:val="none" w:sz="0" w:space="0" w:color="auto"/>
            <w:left w:val="none" w:sz="0" w:space="0" w:color="auto"/>
            <w:bottom w:val="none" w:sz="0" w:space="0" w:color="auto"/>
            <w:right w:val="none" w:sz="0" w:space="0" w:color="auto"/>
          </w:divBdr>
          <w:divsChild>
            <w:div w:id="1977300267">
              <w:marLeft w:val="0"/>
              <w:marRight w:val="0"/>
              <w:marTop w:val="0"/>
              <w:marBottom w:val="0"/>
              <w:divBdr>
                <w:top w:val="none" w:sz="0" w:space="0" w:color="auto"/>
                <w:left w:val="none" w:sz="0" w:space="0" w:color="auto"/>
                <w:bottom w:val="none" w:sz="0" w:space="0" w:color="auto"/>
                <w:right w:val="none" w:sz="0" w:space="0" w:color="auto"/>
              </w:divBdr>
              <w:divsChild>
                <w:div w:id="476992604">
                  <w:marLeft w:val="0"/>
                  <w:marRight w:val="0"/>
                  <w:marTop w:val="0"/>
                  <w:marBottom w:val="0"/>
                  <w:divBdr>
                    <w:top w:val="none" w:sz="0" w:space="0" w:color="auto"/>
                    <w:left w:val="none" w:sz="0" w:space="0" w:color="auto"/>
                    <w:bottom w:val="none" w:sz="0" w:space="0" w:color="auto"/>
                    <w:right w:val="none" w:sz="0" w:space="0" w:color="auto"/>
                  </w:divBdr>
                  <w:divsChild>
                    <w:div w:id="1116825788">
                      <w:marLeft w:val="0"/>
                      <w:marRight w:val="0"/>
                      <w:marTop w:val="0"/>
                      <w:marBottom w:val="0"/>
                      <w:divBdr>
                        <w:top w:val="none" w:sz="0" w:space="0" w:color="auto"/>
                        <w:left w:val="none" w:sz="0" w:space="0" w:color="auto"/>
                        <w:bottom w:val="none" w:sz="0" w:space="0" w:color="auto"/>
                        <w:right w:val="none" w:sz="0" w:space="0" w:color="auto"/>
                      </w:divBdr>
                      <w:divsChild>
                        <w:div w:id="1511069695">
                          <w:marLeft w:val="0"/>
                          <w:marRight w:val="0"/>
                          <w:marTop w:val="0"/>
                          <w:marBottom w:val="0"/>
                          <w:divBdr>
                            <w:top w:val="none" w:sz="0" w:space="0" w:color="auto"/>
                            <w:left w:val="none" w:sz="0" w:space="0" w:color="auto"/>
                            <w:bottom w:val="none" w:sz="0" w:space="0" w:color="auto"/>
                            <w:right w:val="none" w:sz="0" w:space="0" w:color="auto"/>
                          </w:divBdr>
                          <w:divsChild>
                            <w:div w:id="1579360320">
                              <w:marLeft w:val="0"/>
                              <w:marRight w:val="0"/>
                              <w:marTop w:val="0"/>
                              <w:marBottom w:val="0"/>
                              <w:divBdr>
                                <w:top w:val="none" w:sz="0" w:space="0" w:color="auto"/>
                                <w:left w:val="none" w:sz="0" w:space="0" w:color="auto"/>
                                <w:bottom w:val="none" w:sz="0" w:space="0" w:color="auto"/>
                                <w:right w:val="none" w:sz="0" w:space="0" w:color="auto"/>
                              </w:divBdr>
                              <w:divsChild>
                                <w:div w:id="333070666">
                                  <w:marLeft w:val="0"/>
                                  <w:marRight w:val="0"/>
                                  <w:marTop w:val="0"/>
                                  <w:marBottom w:val="0"/>
                                  <w:divBdr>
                                    <w:top w:val="none" w:sz="0" w:space="0" w:color="auto"/>
                                    <w:left w:val="none" w:sz="0" w:space="0" w:color="auto"/>
                                    <w:bottom w:val="none" w:sz="0" w:space="0" w:color="auto"/>
                                    <w:right w:val="none" w:sz="0" w:space="0" w:color="auto"/>
                                  </w:divBdr>
                                  <w:divsChild>
                                    <w:div w:id="46852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115597">
                          <w:marLeft w:val="0"/>
                          <w:marRight w:val="0"/>
                          <w:marTop w:val="0"/>
                          <w:marBottom w:val="0"/>
                          <w:divBdr>
                            <w:top w:val="none" w:sz="0" w:space="0" w:color="auto"/>
                            <w:left w:val="none" w:sz="0" w:space="0" w:color="auto"/>
                            <w:bottom w:val="none" w:sz="0" w:space="0" w:color="auto"/>
                            <w:right w:val="none" w:sz="0" w:space="0" w:color="auto"/>
                          </w:divBdr>
                          <w:divsChild>
                            <w:div w:id="1614053092">
                              <w:marLeft w:val="0"/>
                              <w:marRight w:val="0"/>
                              <w:marTop w:val="0"/>
                              <w:marBottom w:val="0"/>
                              <w:divBdr>
                                <w:top w:val="none" w:sz="0" w:space="0" w:color="auto"/>
                                <w:left w:val="none" w:sz="0" w:space="0" w:color="auto"/>
                                <w:bottom w:val="none" w:sz="0" w:space="0" w:color="auto"/>
                                <w:right w:val="none" w:sz="0" w:space="0" w:color="auto"/>
                              </w:divBdr>
                              <w:divsChild>
                                <w:div w:id="1749304354">
                                  <w:marLeft w:val="0"/>
                                  <w:marRight w:val="0"/>
                                  <w:marTop w:val="0"/>
                                  <w:marBottom w:val="0"/>
                                  <w:divBdr>
                                    <w:top w:val="none" w:sz="0" w:space="0" w:color="auto"/>
                                    <w:left w:val="none" w:sz="0" w:space="0" w:color="auto"/>
                                    <w:bottom w:val="none" w:sz="0" w:space="0" w:color="auto"/>
                                    <w:right w:val="none" w:sz="0" w:space="0" w:color="auto"/>
                                  </w:divBdr>
                                  <w:divsChild>
                                    <w:div w:id="675772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57020441">
      <w:bodyDiv w:val="1"/>
      <w:marLeft w:val="0"/>
      <w:marRight w:val="0"/>
      <w:marTop w:val="0"/>
      <w:marBottom w:val="0"/>
      <w:divBdr>
        <w:top w:val="none" w:sz="0" w:space="0" w:color="auto"/>
        <w:left w:val="none" w:sz="0" w:space="0" w:color="auto"/>
        <w:bottom w:val="none" w:sz="0" w:space="0" w:color="auto"/>
        <w:right w:val="none" w:sz="0" w:space="0" w:color="auto"/>
      </w:divBdr>
      <w:divsChild>
        <w:div w:id="1801990931">
          <w:marLeft w:val="0"/>
          <w:marRight w:val="0"/>
          <w:marTop w:val="0"/>
          <w:marBottom w:val="0"/>
          <w:divBdr>
            <w:top w:val="none" w:sz="0" w:space="0" w:color="auto"/>
            <w:left w:val="none" w:sz="0" w:space="0" w:color="auto"/>
            <w:bottom w:val="none" w:sz="0" w:space="0" w:color="auto"/>
            <w:right w:val="none" w:sz="0" w:space="0" w:color="auto"/>
          </w:divBdr>
          <w:divsChild>
            <w:div w:id="1852060565">
              <w:marLeft w:val="0"/>
              <w:marRight w:val="0"/>
              <w:marTop w:val="0"/>
              <w:marBottom w:val="0"/>
              <w:divBdr>
                <w:top w:val="none" w:sz="0" w:space="0" w:color="auto"/>
                <w:left w:val="none" w:sz="0" w:space="0" w:color="auto"/>
                <w:bottom w:val="none" w:sz="0" w:space="0" w:color="auto"/>
                <w:right w:val="none" w:sz="0" w:space="0" w:color="auto"/>
              </w:divBdr>
              <w:divsChild>
                <w:div w:id="1855456896">
                  <w:marLeft w:val="0"/>
                  <w:marRight w:val="0"/>
                  <w:marTop w:val="0"/>
                  <w:marBottom w:val="0"/>
                  <w:divBdr>
                    <w:top w:val="none" w:sz="0" w:space="0" w:color="auto"/>
                    <w:left w:val="none" w:sz="0" w:space="0" w:color="auto"/>
                    <w:bottom w:val="none" w:sz="0" w:space="0" w:color="auto"/>
                    <w:right w:val="none" w:sz="0" w:space="0" w:color="auto"/>
                  </w:divBdr>
                </w:div>
              </w:divsChild>
            </w:div>
            <w:div w:id="308482845">
              <w:marLeft w:val="0"/>
              <w:marRight w:val="0"/>
              <w:marTop w:val="0"/>
              <w:marBottom w:val="0"/>
              <w:divBdr>
                <w:top w:val="none" w:sz="0" w:space="0" w:color="auto"/>
                <w:left w:val="none" w:sz="0" w:space="0" w:color="auto"/>
                <w:bottom w:val="none" w:sz="0" w:space="0" w:color="auto"/>
                <w:right w:val="none" w:sz="0" w:space="0" w:color="auto"/>
              </w:divBdr>
              <w:divsChild>
                <w:div w:id="62487144">
                  <w:marLeft w:val="0"/>
                  <w:marRight w:val="0"/>
                  <w:marTop w:val="0"/>
                  <w:marBottom w:val="0"/>
                  <w:divBdr>
                    <w:top w:val="none" w:sz="0" w:space="0" w:color="auto"/>
                    <w:left w:val="none" w:sz="0" w:space="0" w:color="auto"/>
                    <w:bottom w:val="none" w:sz="0" w:space="0" w:color="auto"/>
                    <w:right w:val="none" w:sz="0" w:space="0" w:color="auto"/>
                  </w:divBdr>
                </w:div>
              </w:divsChild>
            </w:div>
            <w:div w:id="1262956454">
              <w:marLeft w:val="0"/>
              <w:marRight w:val="0"/>
              <w:marTop w:val="0"/>
              <w:marBottom w:val="0"/>
              <w:divBdr>
                <w:top w:val="none" w:sz="0" w:space="0" w:color="auto"/>
                <w:left w:val="none" w:sz="0" w:space="0" w:color="auto"/>
                <w:bottom w:val="none" w:sz="0" w:space="0" w:color="auto"/>
                <w:right w:val="none" w:sz="0" w:space="0" w:color="auto"/>
              </w:divBdr>
              <w:divsChild>
                <w:div w:id="1433279405">
                  <w:marLeft w:val="0"/>
                  <w:marRight w:val="0"/>
                  <w:marTop w:val="0"/>
                  <w:marBottom w:val="0"/>
                  <w:divBdr>
                    <w:top w:val="none" w:sz="0" w:space="0" w:color="auto"/>
                    <w:left w:val="none" w:sz="0" w:space="0" w:color="auto"/>
                    <w:bottom w:val="none" w:sz="0" w:space="0" w:color="auto"/>
                    <w:right w:val="none" w:sz="0" w:space="0" w:color="auto"/>
                  </w:divBdr>
                </w:div>
              </w:divsChild>
            </w:div>
            <w:div w:id="934631705">
              <w:marLeft w:val="0"/>
              <w:marRight w:val="0"/>
              <w:marTop w:val="0"/>
              <w:marBottom w:val="0"/>
              <w:divBdr>
                <w:top w:val="none" w:sz="0" w:space="0" w:color="auto"/>
                <w:left w:val="none" w:sz="0" w:space="0" w:color="auto"/>
                <w:bottom w:val="none" w:sz="0" w:space="0" w:color="auto"/>
                <w:right w:val="none" w:sz="0" w:space="0" w:color="auto"/>
              </w:divBdr>
              <w:divsChild>
                <w:div w:id="455221996">
                  <w:marLeft w:val="0"/>
                  <w:marRight w:val="0"/>
                  <w:marTop w:val="0"/>
                  <w:marBottom w:val="0"/>
                  <w:divBdr>
                    <w:top w:val="none" w:sz="0" w:space="0" w:color="auto"/>
                    <w:left w:val="none" w:sz="0" w:space="0" w:color="auto"/>
                    <w:bottom w:val="none" w:sz="0" w:space="0" w:color="auto"/>
                    <w:right w:val="none" w:sz="0" w:space="0" w:color="auto"/>
                  </w:divBdr>
                </w:div>
              </w:divsChild>
            </w:div>
            <w:div w:id="546914548">
              <w:marLeft w:val="0"/>
              <w:marRight w:val="0"/>
              <w:marTop w:val="0"/>
              <w:marBottom w:val="0"/>
              <w:divBdr>
                <w:top w:val="none" w:sz="0" w:space="0" w:color="auto"/>
                <w:left w:val="none" w:sz="0" w:space="0" w:color="auto"/>
                <w:bottom w:val="none" w:sz="0" w:space="0" w:color="auto"/>
                <w:right w:val="none" w:sz="0" w:space="0" w:color="auto"/>
              </w:divBdr>
              <w:divsChild>
                <w:div w:id="95132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228580">
      <w:bodyDiv w:val="1"/>
      <w:marLeft w:val="0"/>
      <w:marRight w:val="0"/>
      <w:marTop w:val="0"/>
      <w:marBottom w:val="0"/>
      <w:divBdr>
        <w:top w:val="none" w:sz="0" w:space="0" w:color="auto"/>
        <w:left w:val="none" w:sz="0" w:space="0" w:color="auto"/>
        <w:bottom w:val="none" w:sz="0" w:space="0" w:color="auto"/>
        <w:right w:val="none" w:sz="0" w:space="0" w:color="auto"/>
      </w:divBdr>
    </w:div>
    <w:div w:id="1967345131">
      <w:bodyDiv w:val="1"/>
      <w:marLeft w:val="0"/>
      <w:marRight w:val="0"/>
      <w:marTop w:val="0"/>
      <w:marBottom w:val="0"/>
      <w:divBdr>
        <w:top w:val="none" w:sz="0" w:space="0" w:color="auto"/>
        <w:left w:val="none" w:sz="0" w:space="0" w:color="auto"/>
        <w:bottom w:val="none" w:sz="0" w:space="0" w:color="auto"/>
        <w:right w:val="none" w:sz="0" w:space="0" w:color="auto"/>
      </w:divBdr>
    </w:div>
    <w:div w:id="2048290831">
      <w:bodyDiv w:val="1"/>
      <w:marLeft w:val="0"/>
      <w:marRight w:val="0"/>
      <w:marTop w:val="0"/>
      <w:marBottom w:val="0"/>
      <w:divBdr>
        <w:top w:val="none" w:sz="0" w:space="0" w:color="auto"/>
        <w:left w:val="none" w:sz="0" w:space="0" w:color="auto"/>
        <w:bottom w:val="none" w:sz="0" w:space="0" w:color="auto"/>
        <w:right w:val="none" w:sz="0" w:space="0" w:color="auto"/>
      </w:divBdr>
    </w:div>
    <w:div w:id="2105107021">
      <w:bodyDiv w:val="1"/>
      <w:marLeft w:val="0"/>
      <w:marRight w:val="0"/>
      <w:marTop w:val="0"/>
      <w:marBottom w:val="0"/>
      <w:divBdr>
        <w:top w:val="none" w:sz="0" w:space="0" w:color="auto"/>
        <w:left w:val="none" w:sz="0" w:space="0" w:color="auto"/>
        <w:bottom w:val="none" w:sz="0" w:space="0" w:color="auto"/>
        <w:right w:val="none" w:sz="0" w:space="0" w:color="auto"/>
      </w:divBdr>
    </w:div>
    <w:div w:id="2114352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cid:f80690c0-dccb-4802-8368-9a2c12f549ce" TargetMode="External"/><Relationship Id="rId21" Type="http://schemas.microsoft.com/office/2016/09/relationships/commentsIds" Target="commentsIds.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oter" Target="footer1.xml"/><Relationship Id="rId16" Type="http://schemas.openxmlformats.org/officeDocument/2006/relationships/hyperlink" Target="https://build.microsoft.com/en-US/sessions/LAB327" TargetMode="External"/><Relationship Id="rId11" Type="http://schemas.openxmlformats.org/officeDocument/2006/relationships/endnotes" Target="endnotes.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customXml" Target="../customXml/item5.xml"/><Relationship Id="rId19" Type="http://schemas.openxmlformats.org/officeDocument/2006/relationships/comments" Target="comments.xml"/><Relationship Id="rId14" Type="http://schemas.openxmlformats.org/officeDocument/2006/relationships/hyperlink" Target="https://www.microsoft.com/en-us/microsoft-copilot/blog/copilot-studio/unlocking-autonomous-agent-capabilities-with-microsoft-copilot-studio/?msockid=11c6ce10524069a40498df5053f36869" TargetMode="External"/><Relationship Id="rId22" Type="http://schemas.microsoft.com/office/2018/08/relationships/commentsExtensible" Target="commentsExtensible.xm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0.png"/><Relationship Id="rId8" Type="http://schemas.openxmlformats.org/officeDocument/2006/relationships/settings" Target="settings.xml"/><Relationship Id="rId51" Type="http://schemas.openxmlformats.org/officeDocument/2006/relationships/image" Target="media/image26.png"/><Relationship Id="rId72" Type="http://schemas.microsoft.com/office/2007/relationships/hdphoto" Target="media/hdphoto1.wdp"/><Relationship Id="rId80" Type="http://schemas.openxmlformats.org/officeDocument/2006/relationships/hyperlink" Target="https://portal.microsofticm.com/imp/v5/incidents/details/621389789/summary?tmpl=Df2p2Q"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copilotstudio.microsoft.com/" TargetMode="External"/><Relationship Id="rId17" Type="http://schemas.openxmlformats.org/officeDocument/2006/relationships/image" Target="media/image1.png"/><Relationship Id="rId25" Type="http://schemas.openxmlformats.org/officeDocument/2006/relationships/image" Target="media/image3.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microsoft.com/office/2011/relationships/commentsExtended" Target="commentsExtended.xm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hyperlink" Target="https://learn.microsoft.com/power-automate/get-started-approvals" TargetMode="External"/><Relationship Id="rId75" Type="http://schemas.openxmlformats.org/officeDocument/2006/relationships/image" Target="media/image48.png"/><Relationship Id="rId83" Type="http://schemas.openxmlformats.org/officeDocument/2006/relationships/hyperlink" Target="https://aka.ms/MCSLabsFeedback"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learn.microsoft.com/en-us/training/modules/autonomous-agent/" TargetMode="External"/><Relationship Id="rId23" Type="http://schemas.openxmlformats.org/officeDocument/2006/relationships/image" Target="media/image2.png"/><Relationship Id="rId28" Type="http://schemas.openxmlformats.org/officeDocument/2006/relationships/image" Target="media/image5.pn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footnotes" Target="footnotes.xml"/><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3.png"/><Relationship Id="rId86"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s://learn.microsoft.com/en-us/microsoft-copilot-studio/admin-data-loss-prevention" TargetMode="External"/><Relationship Id="rId18" Type="http://schemas.openxmlformats.org/officeDocument/2006/relationships/hyperlink" Target="https://copilotstudio.microsoft.com/"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9.png"/><Relationship Id="rId7" Type="http://schemas.openxmlformats.org/officeDocument/2006/relationships/styles" Target="styles.xml"/><Relationship Id="rId71" Type="http://schemas.openxmlformats.org/officeDocument/2006/relationships/image" Target="media/image45.png"/><Relationship Id="rId2" Type="http://schemas.openxmlformats.org/officeDocument/2006/relationships/customXml" Target="../customXml/item2.xml"/><Relationship Id="rId29" Type="http://schemas.openxmlformats.org/officeDocument/2006/relationships/hyperlink" Target="https://learn.microsoft.com/en-us/microsoft-copilot-studio/faqs-generative-orchestration" TargetMode="External"/><Relationship Id="rId24" Type="http://schemas.openxmlformats.org/officeDocument/2006/relationships/image" Target="cid:167b3707-4d4a-4135-8912-5f21ed69ce32" TargetMode="External"/><Relationship Id="rId40" Type="http://schemas.openxmlformats.org/officeDocument/2006/relationships/hyperlink" Target="https://www.contoso.com" TargetMode="External"/><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glossaryDocument" Target="glossary/document.xml"/><Relationship Id="rId61" Type="http://schemas.openxmlformats.org/officeDocument/2006/relationships/image" Target="media/image36.png"/><Relationship Id="rId82" Type="http://schemas.openxmlformats.org/officeDocument/2006/relationships/image" Target="media/image5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énéral"/>
          <w:gallery w:val="placeholder"/>
        </w:category>
        <w:types>
          <w:type w:val="bbPlcHdr"/>
        </w:types>
        <w:behaviors>
          <w:behavior w:val="content"/>
        </w:behaviors>
        <w:guid w:val="{86D379C7-38FE-4E4C-B231-A2152EB6C22E}"/>
      </w:docPartPr>
      <w:docPartBody>
        <w:p w:rsidR="002F7F19" w:rsidRDefault="00F335BB">
          <w:r w:rsidRPr="00097F25">
            <w:rPr>
              <w:rStyle w:val="PlaceholderText"/>
            </w:rPr>
            <w:t>Cliquez ou appuyez ici pour entrer du texte.</w:t>
          </w:r>
        </w:p>
      </w:docPartBody>
    </w:docPart>
    <w:docPart>
      <w:docPartPr>
        <w:name w:val="39A824A581984D659ACD3F3F35FB6146"/>
        <w:category>
          <w:name w:val="Général"/>
          <w:gallery w:val="placeholder"/>
        </w:category>
        <w:types>
          <w:type w:val="bbPlcHdr"/>
        </w:types>
        <w:behaviors>
          <w:behavior w:val="content"/>
        </w:behaviors>
        <w:guid w:val="{E4FB7737-83D9-4EB6-A19B-B0634BF738C8}"/>
      </w:docPartPr>
      <w:docPartBody>
        <w:p w:rsidR="002F7F19" w:rsidRDefault="00F335BB">
          <w:r w:rsidRPr="00097F25">
            <w:rPr>
              <w:rStyle w:val="PlaceholderText"/>
            </w:rPr>
            <w:t>[Titre ]</w:t>
          </w:r>
        </w:p>
      </w:docPartBody>
    </w:docPart>
    <w:docPart>
      <w:docPartPr>
        <w:name w:val="A16572F3315D4632BCB815C3394515AD"/>
        <w:category>
          <w:name w:val="Général"/>
          <w:gallery w:val="placeholder"/>
        </w:category>
        <w:types>
          <w:type w:val="bbPlcHdr"/>
        </w:types>
        <w:behaviors>
          <w:behavior w:val="content"/>
        </w:behaviors>
        <w:guid w:val="{DE95A096-AF4E-4DDB-A968-D72EA064AC38}"/>
      </w:docPartPr>
      <w:docPartBody>
        <w:p w:rsidR="007F510A" w:rsidRDefault="00407311" w:rsidP="00407311">
          <w:pPr>
            <w:pStyle w:val="A16572F3315D4632BCB815C3394515AD"/>
          </w:pPr>
          <w:r w:rsidRPr="00D928D6">
            <w:rPr>
              <w:lang w:bidi="fr-FR"/>
            </w:rPr>
            <w:t>Sujet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545"/>
    <w:rsid w:val="00023896"/>
    <w:rsid w:val="00045903"/>
    <w:rsid w:val="000A0615"/>
    <w:rsid w:val="000E349D"/>
    <w:rsid w:val="001C5C5C"/>
    <w:rsid w:val="0023483A"/>
    <w:rsid w:val="002A2E56"/>
    <w:rsid w:val="002D6960"/>
    <w:rsid w:val="002F7F19"/>
    <w:rsid w:val="00313F26"/>
    <w:rsid w:val="00326D0F"/>
    <w:rsid w:val="003B7144"/>
    <w:rsid w:val="00407311"/>
    <w:rsid w:val="004D6C40"/>
    <w:rsid w:val="00544B99"/>
    <w:rsid w:val="00574313"/>
    <w:rsid w:val="005A3E6C"/>
    <w:rsid w:val="005F23E4"/>
    <w:rsid w:val="00600A46"/>
    <w:rsid w:val="00645D05"/>
    <w:rsid w:val="00671321"/>
    <w:rsid w:val="00681448"/>
    <w:rsid w:val="006E1FE3"/>
    <w:rsid w:val="006E37AC"/>
    <w:rsid w:val="006F52CF"/>
    <w:rsid w:val="00716246"/>
    <w:rsid w:val="00721593"/>
    <w:rsid w:val="007338CA"/>
    <w:rsid w:val="007723FB"/>
    <w:rsid w:val="007F1669"/>
    <w:rsid w:val="007F510A"/>
    <w:rsid w:val="0089457A"/>
    <w:rsid w:val="008B55B5"/>
    <w:rsid w:val="008B75CA"/>
    <w:rsid w:val="008F4BDC"/>
    <w:rsid w:val="00916DE0"/>
    <w:rsid w:val="00946D13"/>
    <w:rsid w:val="00960335"/>
    <w:rsid w:val="00964DD4"/>
    <w:rsid w:val="009B7125"/>
    <w:rsid w:val="009C0717"/>
    <w:rsid w:val="009D37B8"/>
    <w:rsid w:val="009D3A4F"/>
    <w:rsid w:val="009D4A36"/>
    <w:rsid w:val="00A16545"/>
    <w:rsid w:val="00A41CCA"/>
    <w:rsid w:val="00A82869"/>
    <w:rsid w:val="00AA6A4E"/>
    <w:rsid w:val="00B62BC4"/>
    <w:rsid w:val="00C04181"/>
    <w:rsid w:val="00C167D3"/>
    <w:rsid w:val="00C500CE"/>
    <w:rsid w:val="00CD0790"/>
    <w:rsid w:val="00D316FE"/>
    <w:rsid w:val="00D34A9E"/>
    <w:rsid w:val="00D3615C"/>
    <w:rsid w:val="00D44A9A"/>
    <w:rsid w:val="00D53923"/>
    <w:rsid w:val="00D7206A"/>
    <w:rsid w:val="00D75CEB"/>
    <w:rsid w:val="00DA18A7"/>
    <w:rsid w:val="00E05393"/>
    <w:rsid w:val="00E7737F"/>
    <w:rsid w:val="00E82EEB"/>
    <w:rsid w:val="00E9359A"/>
    <w:rsid w:val="00E97240"/>
    <w:rsid w:val="00F23183"/>
    <w:rsid w:val="00F335BB"/>
    <w:rsid w:val="00F7129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62BC4"/>
    <w:rPr>
      <w:color w:val="595959" w:themeColor="text1" w:themeTint="A6"/>
    </w:rPr>
  </w:style>
  <w:style w:type="paragraph" w:customStyle="1" w:styleId="A16572F3315D4632BCB815C3394515AD">
    <w:name w:val="A16572F3315D4632BCB815C3394515AD"/>
    <w:rsid w:val="0040731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18F4C079AC04F8408BAC7AF650C01842" ma:contentTypeVersion="0" ma:contentTypeDescription="Create a new document." ma:contentTypeScope="" ma:versionID="2b91c6c92b80712071a56f782dde27b3">
  <xsd:schema xmlns:xsd="http://www.w3.org/2001/XMLSchema" xmlns:xs="http://www.w3.org/2001/XMLSchema" xmlns:p="http://schemas.microsoft.com/office/2006/metadata/properties" targetNamespace="http://schemas.microsoft.com/office/2006/metadata/properties" ma:root="true" ma:fieldsID="31d5eec3c12ee2e8127422d567928f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E10A1A2-C7B2-4242-BDA7-DA11C33DA8C9}">
  <ds:schemaRefs>
    <ds:schemaRef ds:uri="http://schemas.openxmlformats.org/officeDocument/2006/bibliography"/>
  </ds:schemaRefs>
</ds:datastoreItem>
</file>

<file path=customXml/itemProps2.xml><?xml version="1.0" encoding="utf-8"?>
<ds:datastoreItem xmlns:ds="http://schemas.openxmlformats.org/officeDocument/2006/customXml" ds:itemID="{8EA4322A-0EE6-49C6-BE15-020CE65084B5}">
  <ds:schemaRefs>
    <ds:schemaRef ds:uri="http://schemas.microsoft.com/sharepoint/v3/contenttype/forms"/>
  </ds:schemaRefs>
</ds:datastoreItem>
</file>

<file path=customXml/itemProps3.xml><?xml version="1.0" encoding="utf-8"?>
<ds:datastoreItem xmlns:ds="http://schemas.openxmlformats.org/officeDocument/2006/customXml" ds:itemID="{4BA34C7A-2A34-4424-86B9-4BD7C31E145A}"/>
</file>

<file path=customXml/itemProps4.xml><?xml version="1.0" encoding="utf-8"?>
<ds:datastoreItem xmlns:ds="http://schemas.openxmlformats.org/officeDocument/2006/customXml" ds:itemID="{AC60D5B1-36B1-423B-B21D-4A93495AD85C}">
  <ds:schemaRefs>
    <ds:schemaRef ds:uri="http://schemas.microsoft.com/sharepoint/v3/contenttype/forms"/>
  </ds:schemaRefs>
</ds:datastoreItem>
</file>

<file path=customXml/itemProps5.xml><?xml version="1.0" encoding="utf-8"?>
<ds:datastoreItem xmlns:ds="http://schemas.openxmlformats.org/officeDocument/2006/customXml" ds:itemID="{F7B8344C-E84D-4DFE-9892-5EB98B7D1622}">
  <ds:schemaRefs>
    <ds:schemaRef ds:uri="http://schemas.microsoft.com/office/2006/metadata/properties"/>
    <ds:schemaRef ds:uri="http://schemas.microsoft.com/office/infopath/2007/PartnerControls"/>
    <ds:schemaRef ds:uri="1568c012-1dc3-4c8d-b1da-a7b7fa49e1aa"/>
  </ds:schemaRefs>
</ds:datastoreItem>
</file>

<file path=docMetadata/LabelInfo.xml><?xml version="1.0" encoding="utf-8"?>
<clbl:labelList xmlns:clbl="http://schemas.microsoft.com/office/2020/mipLabelMetadata">
  <clbl:label id="{87867195-f2b8-4ac2-b0b6-6bb73cb33af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6497</TotalTime>
  <Pages>40</Pages>
  <Words>8464</Words>
  <Characters>48247</Characters>
  <Application>Microsoft Office Word</Application>
  <DocSecurity>0</DocSecurity>
  <Lines>402</Lines>
  <Paragraphs>113</Paragraphs>
  <ScaleCrop>false</ScaleCrop>
  <Company/>
  <LinksUpToDate>false</LinksUpToDate>
  <CharactersWithSpaces>56598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Create your first autonomous agent</dc:title>
  <dc:subject/>
  <dc:creator>audrie@microsoft.com</dc:creator>
  <cp:keywords/>
  <dc:description/>
  <cp:lastModifiedBy>Kahlil Fitzgerald</cp:lastModifiedBy>
  <cp:revision>600</cp:revision>
  <dcterms:created xsi:type="dcterms:W3CDTF">2025-04-16T22:34:00Z</dcterms:created>
  <dcterms:modified xsi:type="dcterms:W3CDTF">2025-04-24T21:14:00Z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0x01010018F4C079AC04F8408BAC7AF650C01842</vt:lpwstr>
  </property>
  <property fmtid="{D5CDD505-2E9C-101B-9397-08002B2CF9AE}" pid="3" name="MediaServiceImageTags">
    <vt:lpwstr/>
  </property>
  <property fmtid="{D5CDD505-2E9C-101B-9397-08002B2CF9AE}" pid="4" name="MSIP_Label_e5256325-955a-451c-8fc1-7eb7668c3dc8_Enabled">
    <vt:lpwstr>true</vt:lpwstr>
  </property>
  <property fmtid="{D5CDD505-2E9C-101B-9397-08002B2CF9AE}" pid="5" name="MSIP_Label_e5256325-955a-451c-8fc1-7eb7668c3dc8_SetDate">
    <vt:lpwstr>2025-03-19T12:46:20Z</vt:lpwstr>
  </property>
  <property fmtid="{D5CDD505-2E9C-101B-9397-08002B2CF9AE}" pid="6" name="MSIP_Label_e5256325-955a-451c-8fc1-7eb7668c3dc8_Method">
    <vt:lpwstr>Privileged</vt:lpwstr>
  </property>
  <property fmtid="{D5CDD505-2E9C-101B-9397-08002B2CF9AE}" pid="7" name="MSIP_Label_e5256325-955a-451c-8fc1-7eb7668c3dc8_Name">
    <vt:lpwstr>Public</vt:lpwstr>
  </property>
  <property fmtid="{D5CDD505-2E9C-101B-9397-08002B2CF9AE}" pid="8" name="MSIP_Label_e5256325-955a-451c-8fc1-7eb7668c3dc8_SiteId">
    <vt:lpwstr>3dde03f4-b243-47dc-afb6-6bd2b5bc7896</vt:lpwstr>
  </property>
  <property fmtid="{D5CDD505-2E9C-101B-9397-08002B2CF9AE}" pid="9" name="MSIP_Label_e5256325-955a-451c-8fc1-7eb7668c3dc8_ActionId">
    <vt:lpwstr>2d05bdb4-e699-413a-8fbb-549be419b397</vt:lpwstr>
  </property>
  <property fmtid="{D5CDD505-2E9C-101B-9397-08002B2CF9AE}" pid="10" name="MSIP_Label_e5256325-955a-451c-8fc1-7eb7668c3dc8_ContentBits">
    <vt:lpwstr>0</vt:lpwstr>
  </property>
  <property fmtid="{D5CDD505-2E9C-101B-9397-08002B2CF9AE}" pid="11" name="Order">
    <vt:r8>24468800</vt:r8>
  </property>
  <property fmtid="{D5CDD505-2E9C-101B-9397-08002B2CF9AE}" pid="12" name="_SourceUrl">
    <vt:lpwstr/>
  </property>
  <property fmtid="{D5CDD505-2E9C-101B-9397-08002B2CF9AE}" pid="13" name="_SharedFileIndex">
    <vt:lpwstr/>
  </property>
  <property fmtid="{D5CDD505-2E9C-101B-9397-08002B2CF9AE}" pid="14" name="ComplianceAssetId">
    <vt:lpwstr/>
  </property>
  <property fmtid="{D5CDD505-2E9C-101B-9397-08002B2CF9AE}" pid="15" name="_ExtendedDescription">
    <vt:lpwstr/>
  </property>
  <property fmtid="{D5CDD505-2E9C-101B-9397-08002B2CF9AE}" pid="16" name="TriggerFlowInfo">
    <vt:lpwstr/>
  </property>
</Properties>
</file>